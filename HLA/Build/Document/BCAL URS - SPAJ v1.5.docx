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78"/>
        <w:gridCol w:w="3025"/>
      </w:tblGrid>
      <w:tr w:rsidR="00056877" w:rsidRPr="0089770B" w14:paraId="296118F4" w14:textId="77777777" w:rsidTr="00F233CF">
        <w:trPr>
          <w:trHeight w:val="887"/>
        </w:trPr>
        <w:tc>
          <w:tcPr>
            <w:tcW w:w="2778" w:type="dxa"/>
          </w:tcPr>
          <w:p w14:paraId="2F862BF5" w14:textId="77777777" w:rsidR="00056877" w:rsidRPr="0089770B" w:rsidRDefault="00F233CF" w:rsidP="00FC53D7">
            <w:pPr>
              <w:rPr>
                <w:rFonts w:ascii="Arial" w:hAnsi="Arial" w:cs="Arial"/>
                <w:b/>
                <w:bCs/>
                <w:i/>
                <w:iCs/>
              </w:rPr>
            </w:pPr>
            <w:r w:rsidRPr="0089770B">
              <w:rPr>
                <w:rFonts w:ascii="Arial" w:hAnsi="Arial" w:cs="Arial"/>
                <w:b/>
                <w:bCs/>
                <w:i/>
                <w:iCs/>
                <w:noProof/>
              </w:rPr>
              <w:drawing>
                <wp:inline distT="0" distB="0" distL="0" distR="0" wp14:anchorId="534A5A52" wp14:editId="6677E86F">
                  <wp:extent cx="1675181" cy="504749"/>
                  <wp:effectExtent l="0" t="0" r="1219" b="0"/>
                  <wp:docPr id="35" name="Picture 6" descr="C:\Documents and Settings\Administrator\Desktop\Letterhe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tor\Desktop\Letterheads2.png"/>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1675181" cy="504749"/>
                          </a:xfrm>
                          <a:prstGeom prst="rect">
                            <a:avLst/>
                          </a:prstGeom>
                          <a:noFill/>
                          <a:ln w="9525">
                            <a:noFill/>
                            <a:miter lim="800000"/>
                            <a:headEnd/>
                            <a:tailEnd/>
                          </a:ln>
                        </pic:spPr>
                      </pic:pic>
                    </a:graphicData>
                  </a:graphic>
                </wp:inline>
              </w:drawing>
            </w:r>
          </w:p>
        </w:tc>
        <w:tc>
          <w:tcPr>
            <w:tcW w:w="3025" w:type="dxa"/>
            <w:vAlign w:val="center"/>
          </w:tcPr>
          <w:p w14:paraId="49513191" w14:textId="77777777" w:rsidR="00056877" w:rsidRPr="0089770B" w:rsidRDefault="00155E09" w:rsidP="00056877">
            <w:pPr>
              <w:rPr>
                <w:rFonts w:ascii="Arial" w:hAnsi="Arial" w:cs="Arial"/>
                <w:bCs/>
                <w:iCs/>
                <w:sz w:val="19"/>
                <w:szCs w:val="19"/>
              </w:rPr>
            </w:pPr>
            <w:r w:rsidRPr="0089770B">
              <w:rPr>
                <w:rFonts w:ascii="Arial" w:hAnsi="Arial" w:cs="Arial"/>
                <w:bCs/>
                <w:iCs/>
                <w:noProof/>
                <w:sz w:val="19"/>
                <w:szCs w:val="19"/>
              </w:rPr>
              <w:drawing>
                <wp:inline distT="0" distB="0" distL="0" distR="0" wp14:anchorId="211CD2B4" wp14:editId="69CBF7D7">
                  <wp:extent cx="1382572" cy="504749"/>
                  <wp:effectExtent l="0" t="0" r="0" b="0"/>
                  <wp:docPr id="1" name="Picture 6" descr="C:\Documents and Settings\Administrator\Desktop\Letterhe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tor\Desktop\Letterheads2.png"/>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a:off x="0" y="0"/>
                            <a:ext cx="1382572" cy="504749"/>
                          </a:xfrm>
                          <a:prstGeom prst="rect">
                            <a:avLst/>
                          </a:prstGeom>
                          <a:noFill/>
                          <a:ln w="9525">
                            <a:noFill/>
                            <a:miter lim="800000"/>
                            <a:headEnd/>
                            <a:tailEnd/>
                          </a:ln>
                        </pic:spPr>
                      </pic:pic>
                    </a:graphicData>
                  </a:graphic>
                </wp:inline>
              </w:drawing>
            </w:r>
          </w:p>
          <w:p w14:paraId="4AE7602A" w14:textId="77777777" w:rsidR="00056877" w:rsidRPr="0089770B" w:rsidRDefault="00056877" w:rsidP="00056877">
            <w:pPr>
              <w:jc w:val="right"/>
              <w:rPr>
                <w:rFonts w:ascii="Arial" w:hAnsi="Arial" w:cs="Arial"/>
                <w:bCs/>
                <w:iCs/>
                <w:sz w:val="19"/>
                <w:szCs w:val="19"/>
              </w:rPr>
            </w:pPr>
          </w:p>
        </w:tc>
      </w:tr>
    </w:tbl>
    <w:p w14:paraId="0D071F7C" w14:textId="47AEC2DD" w:rsidR="00056877" w:rsidRPr="0089770B" w:rsidRDefault="00200F18" w:rsidP="00056877">
      <w:pPr>
        <w:jc w:val="both"/>
        <w:rPr>
          <w:rFonts w:ascii="Arial" w:hAnsi="Arial" w:cs="Arial"/>
          <w:b/>
          <w:bCs/>
          <w:i/>
          <w:iCs/>
          <w:sz w:val="22"/>
          <w:szCs w:val="22"/>
        </w:rPr>
      </w:pPr>
      <w:r>
        <w:rPr>
          <w:rFonts w:ascii="Arial" w:hAnsi="Arial" w:cs="Arial"/>
          <w:b/>
          <w:bCs/>
          <w:i/>
          <w:iCs/>
          <w:noProof/>
          <w:sz w:val="22"/>
          <w:szCs w:val="22"/>
        </w:rPr>
        <mc:AlternateContent>
          <mc:Choice Requires="wps">
            <w:drawing>
              <wp:anchor distT="0" distB="0" distL="114300" distR="114300" simplePos="0" relativeHeight="251656192" behindDoc="0" locked="0" layoutInCell="1" allowOverlap="1" wp14:anchorId="50EFD2A3" wp14:editId="379AC61B">
                <wp:simplePos x="0" y="0"/>
                <wp:positionH relativeFrom="column">
                  <wp:posOffset>-66675</wp:posOffset>
                </wp:positionH>
                <wp:positionV relativeFrom="paragraph">
                  <wp:posOffset>28575</wp:posOffset>
                </wp:positionV>
                <wp:extent cx="5793105" cy="635"/>
                <wp:effectExtent l="0" t="0" r="0" b="0"/>
                <wp:wrapNone/>
                <wp:docPr id="461"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3105" cy="635"/>
                        </a:xfrm>
                        <a:prstGeom prst="straightConnector1">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3AF3B01" id="_x0000_t32" coordsize="21600,21600" o:spt="32" o:oned="t" path="m,l21600,21600e" filled="f">
                <v:path arrowok="t" fillok="f" o:connecttype="none"/>
                <o:lock v:ext="edit" shapetype="t"/>
              </v:shapetype>
              <v:shape id="AutoShape 11" o:spid="_x0000_s1026" type="#_x0000_t32" style="position:absolute;margin-left:-5.25pt;margin-top:2.25pt;width:456.15pt;height:.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"/>
            </w:pict>
          </mc:Fallback>
        </mc:AlternateContent>
      </w:r>
      <w:r>
        <w:rPr>
          <w:rFonts w:ascii="Arial" w:hAnsi="Arial" w:cs="Arial"/>
          <w:b/>
          <w:bCs/>
          <w:i/>
          <w:iCs/>
          <w:noProof/>
          <w:sz w:val="22"/>
          <w:szCs w:val="22"/>
        </w:rPr>
        <mc:AlternateContent>
          <mc:Choice Requires="wps">
            <w:drawing>
              <wp:anchor distT="0" distB="0" distL="114296" distR="114296" simplePos="0" relativeHeight="251655168" behindDoc="0" locked="0" layoutInCell="1" allowOverlap="1" wp14:anchorId="1B70A7C2" wp14:editId="6DDE5ED5">
                <wp:simplePos x="0" y="0"/>
                <wp:positionH relativeFrom="column">
                  <wp:posOffset>1469389</wp:posOffset>
                </wp:positionH>
                <wp:positionV relativeFrom="paragraph">
                  <wp:posOffset>28575</wp:posOffset>
                </wp:positionV>
                <wp:extent cx="0" cy="6302375"/>
                <wp:effectExtent l="0" t="0" r="25400" b="22225"/>
                <wp:wrapNone/>
                <wp:docPr id="456"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302375"/>
                        </a:xfrm>
                        <a:prstGeom prst="straightConnector1">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0BE55C" id="AutoShape 12" o:spid="_x0000_s1026" type="#_x0000_t32" style="position:absolute;margin-left:115.7pt;margin-top:2.25pt;width:0;height:496.25pt;z-index:251655168;visibility:visible;mso-wrap-style:square;mso-width-percent:0;mso-height-percent:0;mso-wrap-distance-left:3.17489mm;mso-wrap-distance-top:0;mso-wrap-distance-right:3.17489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"/>
            </w:pict>
          </mc:Fallback>
        </mc:AlternateContent>
      </w:r>
    </w:p>
    <w:tbl>
      <w:tblPr>
        <w:tblStyle w:val="TableGrid"/>
        <w:tblW w:w="9450" w:type="dxa"/>
        <w:tblInd w:w="-1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8"/>
        <w:gridCol w:w="6752"/>
        <w:gridCol w:w="90"/>
      </w:tblGrid>
      <w:tr w:rsidR="004B4E44" w:rsidRPr="0089770B" w14:paraId="53746CF0" w14:textId="77777777" w:rsidTr="00327F0E">
        <w:trPr>
          <w:gridAfter w:val="1"/>
          <w:wAfter w:w="90" w:type="dxa"/>
          <w:trHeight w:val="435"/>
        </w:trPr>
        <w:tc>
          <w:tcPr>
            <w:tcW w:w="2608" w:type="dxa"/>
            <w:vMerge w:val="restart"/>
          </w:tcPr>
          <w:p w14:paraId="654F9F87" w14:textId="77777777" w:rsidR="004B4E44" w:rsidRPr="0089770B" w:rsidRDefault="004B4E44" w:rsidP="00F233CF">
            <w:pPr>
              <w:jc w:val="both"/>
              <w:rPr>
                <w:rFonts w:ascii="Arial" w:hAnsi="Arial" w:cs="Arial"/>
                <w:b/>
                <w:sz w:val="17"/>
                <w:szCs w:val="17"/>
                <w:lang w:val="sv-SE"/>
              </w:rPr>
            </w:pPr>
            <w:r w:rsidRPr="0089770B">
              <w:rPr>
                <w:rFonts w:ascii="Arial" w:hAnsi="Arial" w:cs="Arial"/>
                <w:b/>
                <w:sz w:val="17"/>
                <w:szCs w:val="17"/>
                <w:lang w:val="sv-SE"/>
              </w:rPr>
              <w:t>Info</w:t>
            </w:r>
            <w:r w:rsidR="00D53808" w:rsidRPr="0089770B">
              <w:rPr>
                <w:rFonts w:ascii="Arial" w:hAnsi="Arial" w:cs="Arial"/>
                <w:b/>
                <w:sz w:val="17"/>
                <w:szCs w:val="17"/>
                <w:lang w:val="sv-SE"/>
              </w:rPr>
              <w:t>C</w:t>
            </w:r>
            <w:r w:rsidRPr="0089770B">
              <w:rPr>
                <w:rFonts w:ascii="Arial" w:hAnsi="Arial" w:cs="Arial"/>
                <w:b/>
                <w:sz w:val="17"/>
                <w:szCs w:val="17"/>
                <w:lang w:val="sv-SE"/>
              </w:rPr>
              <w:t>onnect Sdn Bhd</w:t>
            </w:r>
          </w:p>
          <w:p w14:paraId="3AA7E2D2" w14:textId="77777777" w:rsidR="004B4E44" w:rsidRPr="0089770B" w:rsidRDefault="004B4E44" w:rsidP="00F233CF">
            <w:pPr>
              <w:jc w:val="both"/>
              <w:rPr>
                <w:rFonts w:ascii="Arial" w:hAnsi="Arial" w:cs="Arial"/>
                <w:b/>
                <w:sz w:val="17"/>
                <w:szCs w:val="17"/>
                <w:lang w:val="sv-SE"/>
              </w:rPr>
            </w:pPr>
            <w:r w:rsidRPr="0089770B">
              <w:rPr>
                <w:rFonts w:ascii="Arial" w:hAnsi="Arial" w:cs="Arial"/>
                <w:b/>
                <w:sz w:val="17"/>
                <w:szCs w:val="17"/>
                <w:lang w:val="sv-SE"/>
              </w:rPr>
              <w:t>(302995-V)</w:t>
            </w:r>
          </w:p>
          <w:p w14:paraId="55B577E4" w14:textId="77777777" w:rsidR="004B4E44" w:rsidRPr="0089770B" w:rsidRDefault="004B4E44" w:rsidP="00F233CF">
            <w:pPr>
              <w:jc w:val="both"/>
              <w:rPr>
                <w:rFonts w:ascii="Arial" w:hAnsi="Arial" w:cs="Arial"/>
                <w:b/>
                <w:sz w:val="17"/>
                <w:szCs w:val="17"/>
                <w:lang w:val="sv-SE"/>
              </w:rPr>
            </w:pPr>
          </w:p>
          <w:p w14:paraId="2DC54B5B" w14:textId="77777777" w:rsidR="004B4E44" w:rsidRPr="0089770B" w:rsidRDefault="004B4E44" w:rsidP="00F233CF">
            <w:pPr>
              <w:tabs>
                <w:tab w:val="left" w:pos="2010"/>
              </w:tabs>
              <w:rPr>
                <w:rFonts w:ascii="Arial" w:hAnsi="Arial" w:cs="Arial"/>
                <w:b/>
                <w:sz w:val="17"/>
                <w:szCs w:val="17"/>
                <w:lang w:val="sv-SE"/>
              </w:rPr>
            </w:pPr>
            <w:r w:rsidRPr="0089770B">
              <w:rPr>
                <w:rFonts w:ascii="Arial" w:hAnsi="Arial" w:cs="Arial"/>
                <w:b/>
                <w:sz w:val="17"/>
                <w:szCs w:val="17"/>
                <w:lang w:val="sv-SE"/>
              </w:rPr>
              <w:t xml:space="preserve">Docuflo (MSC) Sdn Bhd </w:t>
            </w:r>
          </w:p>
          <w:p w14:paraId="04E8C09F" w14:textId="77777777" w:rsidR="004B4E44" w:rsidRPr="0089770B" w:rsidRDefault="004B4E44" w:rsidP="00F233CF">
            <w:pPr>
              <w:jc w:val="both"/>
              <w:rPr>
                <w:rFonts w:ascii="Arial" w:hAnsi="Arial" w:cs="Arial"/>
                <w:b/>
                <w:sz w:val="17"/>
                <w:szCs w:val="17"/>
                <w:lang w:val="sv-SE"/>
              </w:rPr>
            </w:pPr>
            <w:r w:rsidRPr="0089770B">
              <w:rPr>
                <w:rFonts w:ascii="Arial" w:hAnsi="Arial" w:cs="Arial"/>
                <w:b/>
                <w:sz w:val="17"/>
                <w:szCs w:val="17"/>
                <w:lang w:val="sv-SE"/>
              </w:rPr>
              <w:t>(735174-H)</w:t>
            </w:r>
          </w:p>
          <w:p w14:paraId="70325014" w14:textId="77777777" w:rsidR="004B4E44" w:rsidRPr="0089770B" w:rsidRDefault="004B4E44" w:rsidP="00056877">
            <w:pPr>
              <w:autoSpaceDE w:val="0"/>
              <w:autoSpaceDN w:val="0"/>
              <w:adjustRightInd w:val="0"/>
              <w:rPr>
                <w:rFonts w:ascii="Arial" w:hAnsi="Arial" w:cs="Arial"/>
                <w:b/>
                <w:sz w:val="17"/>
                <w:szCs w:val="17"/>
              </w:rPr>
            </w:pPr>
          </w:p>
          <w:p w14:paraId="5536F192" w14:textId="77777777" w:rsidR="004B4E44" w:rsidRPr="0089770B" w:rsidRDefault="004B4E44" w:rsidP="00056877">
            <w:pPr>
              <w:autoSpaceDE w:val="0"/>
              <w:autoSpaceDN w:val="0"/>
              <w:adjustRightInd w:val="0"/>
              <w:rPr>
                <w:rFonts w:ascii="Arial" w:hAnsi="Arial" w:cs="Arial"/>
                <w:b/>
                <w:sz w:val="17"/>
                <w:szCs w:val="17"/>
              </w:rPr>
            </w:pPr>
            <w:r w:rsidRPr="0089770B">
              <w:rPr>
                <w:rFonts w:ascii="Arial" w:hAnsi="Arial" w:cs="Arial"/>
                <w:b/>
                <w:sz w:val="17"/>
                <w:szCs w:val="17"/>
              </w:rPr>
              <w:t>Corporate Office</w:t>
            </w:r>
          </w:p>
          <w:p w14:paraId="37DE53DE" w14:textId="77777777" w:rsidR="00A22A60" w:rsidRPr="0089770B" w:rsidRDefault="004B4E44" w:rsidP="00056877">
            <w:pPr>
              <w:autoSpaceDE w:val="0"/>
              <w:autoSpaceDN w:val="0"/>
              <w:adjustRightInd w:val="0"/>
              <w:rPr>
                <w:rFonts w:ascii="Arial" w:hAnsi="Arial" w:cs="Arial"/>
                <w:sz w:val="17"/>
                <w:szCs w:val="17"/>
                <w:lang w:val="sv-SE"/>
              </w:rPr>
            </w:pPr>
            <w:r w:rsidRPr="0089770B">
              <w:rPr>
                <w:rFonts w:ascii="Arial" w:hAnsi="Arial" w:cs="Arial"/>
                <w:sz w:val="17"/>
                <w:szCs w:val="17"/>
              </w:rPr>
              <w:t xml:space="preserve">15-B, Jalan SS 22/23, </w:t>
            </w:r>
            <w:r w:rsidRPr="0089770B">
              <w:rPr>
                <w:rFonts w:ascii="Arial" w:hAnsi="Arial" w:cs="Arial"/>
                <w:sz w:val="17"/>
                <w:szCs w:val="17"/>
                <w:lang w:val="sv-SE"/>
              </w:rPr>
              <w:t xml:space="preserve">Damansara Jaya, 47400 Petaling Jaya, </w:t>
            </w:r>
          </w:p>
          <w:p w14:paraId="67443FB7" w14:textId="77777777" w:rsidR="004B4E44" w:rsidRPr="0089770B" w:rsidRDefault="004B4E44" w:rsidP="00056877">
            <w:pPr>
              <w:autoSpaceDE w:val="0"/>
              <w:autoSpaceDN w:val="0"/>
              <w:adjustRightInd w:val="0"/>
              <w:rPr>
                <w:rFonts w:ascii="Arial" w:hAnsi="Arial" w:cs="Arial"/>
                <w:sz w:val="17"/>
                <w:szCs w:val="17"/>
                <w:lang w:val="sv-SE"/>
              </w:rPr>
            </w:pPr>
            <w:r w:rsidRPr="0089770B">
              <w:rPr>
                <w:rFonts w:ascii="Arial" w:hAnsi="Arial" w:cs="Arial"/>
                <w:sz w:val="17"/>
                <w:szCs w:val="17"/>
                <w:lang w:val="sv-SE"/>
              </w:rPr>
              <w:t>Selangor Darul Ehsan</w:t>
            </w:r>
          </w:p>
          <w:p w14:paraId="404D480A" w14:textId="77777777" w:rsidR="00A22A60" w:rsidRPr="0089770B" w:rsidRDefault="004B4E44" w:rsidP="00056877">
            <w:pPr>
              <w:autoSpaceDE w:val="0"/>
              <w:autoSpaceDN w:val="0"/>
              <w:adjustRightInd w:val="0"/>
              <w:rPr>
                <w:rFonts w:ascii="Arial" w:hAnsi="Arial" w:cs="Arial"/>
                <w:i/>
                <w:sz w:val="17"/>
                <w:szCs w:val="17"/>
              </w:rPr>
            </w:pPr>
            <w:r w:rsidRPr="0089770B">
              <w:rPr>
                <w:rFonts w:ascii="Arial" w:hAnsi="Arial" w:cs="Arial"/>
                <w:i/>
                <w:sz w:val="17"/>
                <w:szCs w:val="17"/>
                <w:lang w:val="sv-SE"/>
              </w:rPr>
              <w:t xml:space="preserve">Tel: </w:t>
            </w:r>
            <w:r w:rsidRPr="0089770B">
              <w:rPr>
                <w:rFonts w:ascii="Arial" w:hAnsi="Arial" w:cs="Arial"/>
                <w:i/>
                <w:sz w:val="17"/>
                <w:szCs w:val="17"/>
              </w:rPr>
              <w:t>+603 7722 2001</w:t>
            </w:r>
          </w:p>
          <w:p w14:paraId="6FD18B6F" w14:textId="77777777" w:rsidR="004B4E44" w:rsidRPr="0089770B" w:rsidRDefault="004B4E44" w:rsidP="00056877">
            <w:pPr>
              <w:autoSpaceDE w:val="0"/>
              <w:autoSpaceDN w:val="0"/>
              <w:adjustRightInd w:val="0"/>
              <w:rPr>
                <w:rFonts w:ascii="Arial" w:hAnsi="Arial" w:cs="Arial"/>
                <w:i/>
                <w:sz w:val="17"/>
                <w:szCs w:val="17"/>
              </w:rPr>
            </w:pPr>
            <w:r w:rsidRPr="0089770B">
              <w:rPr>
                <w:rFonts w:ascii="Arial" w:hAnsi="Arial" w:cs="Arial"/>
                <w:i/>
                <w:sz w:val="17"/>
                <w:szCs w:val="17"/>
              </w:rPr>
              <w:t>Fax: +603 7722 1994</w:t>
            </w:r>
          </w:p>
          <w:p w14:paraId="54DF1F6D" w14:textId="77777777" w:rsidR="004B4E44" w:rsidRPr="0089770B" w:rsidRDefault="004B4E44" w:rsidP="00A22A60">
            <w:pPr>
              <w:autoSpaceDE w:val="0"/>
              <w:autoSpaceDN w:val="0"/>
              <w:adjustRightInd w:val="0"/>
              <w:rPr>
                <w:rFonts w:ascii="Arial" w:hAnsi="Arial" w:cs="Arial"/>
                <w:sz w:val="17"/>
                <w:szCs w:val="17"/>
              </w:rPr>
            </w:pPr>
            <w:r w:rsidRPr="0089770B">
              <w:rPr>
                <w:rFonts w:ascii="Arial" w:hAnsi="Arial" w:cs="Arial"/>
                <w:sz w:val="17"/>
                <w:szCs w:val="17"/>
              </w:rPr>
              <w:t>.</w:t>
            </w:r>
          </w:p>
          <w:p w14:paraId="0EC58D6A" w14:textId="77777777" w:rsidR="004B4E44" w:rsidRPr="0089770B" w:rsidRDefault="004B4E44" w:rsidP="00056877">
            <w:pPr>
              <w:autoSpaceDE w:val="0"/>
              <w:autoSpaceDN w:val="0"/>
              <w:adjustRightInd w:val="0"/>
              <w:rPr>
                <w:rFonts w:ascii="Arial" w:hAnsi="Arial" w:cs="Arial"/>
                <w:b/>
                <w:sz w:val="17"/>
                <w:szCs w:val="17"/>
              </w:rPr>
            </w:pPr>
          </w:p>
        </w:tc>
        <w:tc>
          <w:tcPr>
            <w:tcW w:w="6752" w:type="dxa"/>
            <w:vAlign w:val="center"/>
          </w:tcPr>
          <w:p w14:paraId="4BCED5CD" w14:textId="77777777" w:rsidR="00230847" w:rsidRPr="0089770B" w:rsidRDefault="00230847">
            <w:pPr>
              <w:rPr>
                <w:sz w:val="21"/>
                <w:szCs w:val="21"/>
              </w:rPr>
            </w:pPr>
          </w:p>
          <w:tbl>
            <w:tblPr>
              <w:tblStyle w:val="TableGrid"/>
              <w:tblpPr w:leftFromText="180" w:rightFromText="180" w:vertAnchor="text" w:horzAnchor="margin" w:tblpXSpec="right" w:tblpY="-468"/>
              <w:tblOverlap w:val="never"/>
              <w:tblW w:w="0" w:type="auto"/>
              <w:tblLook w:val="04A0" w:firstRow="1" w:lastRow="0" w:firstColumn="1" w:lastColumn="0" w:noHBand="0" w:noVBand="1"/>
            </w:tblPr>
            <w:tblGrid>
              <w:gridCol w:w="2769"/>
            </w:tblGrid>
            <w:tr w:rsidR="004B4E44" w:rsidRPr="0089770B" w14:paraId="1710C0C9" w14:textId="77777777" w:rsidTr="00230847">
              <w:trPr>
                <w:trHeight w:val="416"/>
              </w:trPr>
              <w:tc>
                <w:tcPr>
                  <w:tcW w:w="2769" w:type="dxa"/>
                  <w:vAlign w:val="center"/>
                </w:tcPr>
                <w:p w14:paraId="58ECFF73" w14:textId="40A5EF15" w:rsidR="000D54BB" w:rsidRPr="0089770B" w:rsidRDefault="00230847" w:rsidP="00FE3B71">
                  <w:pPr>
                    <w:autoSpaceDE w:val="0"/>
                    <w:autoSpaceDN w:val="0"/>
                    <w:adjustRightInd w:val="0"/>
                    <w:spacing w:line="360" w:lineRule="auto"/>
                    <w:jc w:val="center"/>
                    <w:rPr>
                      <w:rFonts w:ascii="Arial" w:hAnsi="Arial" w:cs="Arial"/>
                      <w:sz w:val="19"/>
                      <w:szCs w:val="19"/>
                    </w:rPr>
                  </w:pPr>
                  <w:r w:rsidRPr="0089770B">
                    <w:rPr>
                      <w:rFonts w:ascii="Arial" w:hAnsi="Arial" w:cs="Arial"/>
                      <w:sz w:val="19"/>
                      <w:szCs w:val="19"/>
                    </w:rPr>
                    <w:t xml:space="preserve">Version Number: </w:t>
                  </w:r>
                  <w:r w:rsidR="002A7913" w:rsidRPr="0089770B">
                    <w:rPr>
                      <w:rFonts w:ascii="Arial" w:hAnsi="Arial" w:cs="Arial"/>
                      <w:sz w:val="19"/>
                      <w:szCs w:val="19"/>
                    </w:rPr>
                    <w:t>V</w:t>
                  </w:r>
                  <w:r w:rsidR="0010090C" w:rsidRPr="0089770B">
                    <w:rPr>
                      <w:rFonts w:ascii="Arial" w:hAnsi="Arial" w:cs="Arial"/>
                      <w:sz w:val="19"/>
                      <w:szCs w:val="19"/>
                    </w:rPr>
                    <w:t>1</w:t>
                  </w:r>
                  <w:r w:rsidR="002A7913" w:rsidRPr="0089770B">
                    <w:rPr>
                      <w:rFonts w:ascii="Arial" w:hAnsi="Arial" w:cs="Arial"/>
                      <w:sz w:val="19"/>
                      <w:szCs w:val="19"/>
                    </w:rPr>
                    <w:t>.</w:t>
                  </w:r>
                  <w:ins w:id="0" w:author="Andy Phan" w:date="2016-05-31T07:44:00Z">
                    <w:r w:rsidR="004B7D8C">
                      <w:rPr>
                        <w:rFonts w:ascii="Arial" w:hAnsi="Arial" w:cs="Arial"/>
                        <w:sz w:val="19"/>
                        <w:szCs w:val="19"/>
                      </w:rPr>
                      <w:t>5</w:t>
                    </w:r>
                  </w:ins>
                </w:p>
              </w:tc>
            </w:tr>
          </w:tbl>
          <w:p w14:paraId="78C0A8F8" w14:textId="77777777" w:rsidR="004B4E44" w:rsidRPr="0089770B" w:rsidRDefault="004B4E44" w:rsidP="00155E09">
            <w:pPr>
              <w:autoSpaceDE w:val="0"/>
              <w:autoSpaceDN w:val="0"/>
              <w:adjustRightInd w:val="0"/>
              <w:spacing w:line="360" w:lineRule="auto"/>
              <w:rPr>
                <w:rFonts w:ascii="Arial" w:hAnsi="Arial" w:cs="Arial"/>
                <w:sz w:val="19"/>
                <w:szCs w:val="19"/>
              </w:rPr>
            </w:pPr>
          </w:p>
          <w:p w14:paraId="121F3D04" w14:textId="77777777" w:rsidR="004B4E44" w:rsidRPr="0089770B" w:rsidRDefault="004B4E44" w:rsidP="00056877">
            <w:pPr>
              <w:autoSpaceDE w:val="0"/>
              <w:autoSpaceDN w:val="0"/>
              <w:adjustRightInd w:val="0"/>
              <w:spacing w:line="360" w:lineRule="auto"/>
              <w:jc w:val="center"/>
              <w:rPr>
                <w:rFonts w:ascii="Arial" w:hAnsi="Arial" w:cs="Arial"/>
                <w:sz w:val="19"/>
                <w:szCs w:val="19"/>
              </w:rPr>
            </w:pPr>
          </w:p>
        </w:tc>
      </w:tr>
      <w:tr w:rsidR="004B4E44" w:rsidRPr="0089770B" w14:paraId="08893D29" w14:textId="77777777" w:rsidTr="00327F0E">
        <w:trPr>
          <w:gridAfter w:val="1"/>
          <w:wAfter w:w="90" w:type="dxa"/>
          <w:trHeight w:val="2670"/>
        </w:trPr>
        <w:tc>
          <w:tcPr>
            <w:tcW w:w="2608" w:type="dxa"/>
            <w:vMerge/>
          </w:tcPr>
          <w:p w14:paraId="34840CA7" w14:textId="77777777" w:rsidR="004B4E44" w:rsidRPr="0089770B" w:rsidRDefault="004B4E44" w:rsidP="00F233CF">
            <w:pPr>
              <w:jc w:val="both"/>
              <w:rPr>
                <w:rFonts w:ascii="Arial" w:hAnsi="Arial" w:cs="Arial"/>
                <w:b/>
                <w:sz w:val="17"/>
                <w:szCs w:val="17"/>
                <w:lang w:val="sv-SE"/>
              </w:rPr>
            </w:pPr>
          </w:p>
        </w:tc>
        <w:tc>
          <w:tcPr>
            <w:tcW w:w="6752" w:type="dxa"/>
            <w:vAlign w:val="center"/>
          </w:tcPr>
          <w:p w14:paraId="48E637DC" w14:textId="77777777" w:rsidR="004B4E44" w:rsidRPr="0089770B" w:rsidRDefault="004B4E44" w:rsidP="004B4E44">
            <w:pPr>
              <w:autoSpaceDE w:val="0"/>
              <w:autoSpaceDN w:val="0"/>
              <w:adjustRightInd w:val="0"/>
              <w:jc w:val="right"/>
              <w:rPr>
                <w:rFonts w:ascii="Arial" w:hAnsi="Arial" w:cs="Arial"/>
                <w:b/>
                <w:bCs/>
                <w:sz w:val="46"/>
                <w:szCs w:val="46"/>
              </w:rPr>
            </w:pPr>
          </w:p>
          <w:p w14:paraId="42F9E0EB" w14:textId="77777777" w:rsidR="002A7913" w:rsidRPr="0089770B" w:rsidRDefault="00FE3B71" w:rsidP="00213FAA">
            <w:pPr>
              <w:autoSpaceDE w:val="0"/>
              <w:autoSpaceDN w:val="0"/>
              <w:adjustRightInd w:val="0"/>
              <w:jc w:val="right"/>
              <w:rPr>
                <w:rFonts w:ascii="Arial" w:hAnsi="Arial" w:cs="Arial"/>
                <w:b/>
                <w:bCs/>
                <w:sz w:val="46"/>
                <w:szCs w:val="46"/>
              </w:rPr>
            </w:pPr>
            <w:r>
              <w:rPr>
                <w:rFonts w:ascii="Arial" w:hAnsi="Arial" w:cs="Arial"/>
                <w:b/>
                <w:bCs/>
                <w:sz w:val="46"/>
                <w:szCs w:val="46"/>
              </w:rPr>
              <w:t xml:space="preserve">PT. </w:t>
            </w:r>
            <w:r w:rsidR="00213FAA">
              <w:rPr>
                <w:rFonts w:ascii="Arial" w:hAnsi="Arial" w:cs="Arial"/>
                <w:b/>
                <w:bCs/>
                <w:sz w:val="46"/>
                <w:szCs w:val="46"/>
              </w:rPr>
              <w:t xml:space="preserve">Asuransi Jiwa BCA </w:t>
            </w:r>
            <w:r>
              <w:rPr>
                <w:rFonts w:ascii="Arial" w:hAnsi="Arial" w:cs="Arial"/>
                <w:b/>
                <w:bCs/>
                <w:sz w:val="46"/>
                <w:szCs w:val="46"/>
              </w:rPr>
              <w:t xml:space="preserve"> </w:t>
            </w:r>
          </w:p>
          <w:p w14:paraId="073663BA" w14:textId="5E697837" w:rsidR="004156FF" w:rsidRPr="0089770B" w:rsidRDefault="005500AB" w:rsidP="002558DD">
            <w:pPr>
              <w:tabs>
                <w:tab w:val="left" w:pos="6642"/>
              </w:tabs>
              <w:autoSpaceDE w:val="0"/>
              <w:autoSpaceDN w:val="0"/>
              <w:adjustRightInd w:val="0"/>
              <w:ind w:right="-108"/>
              <w:jc w:val="right"/>
              <w:rPr>
                <w:rFonts w:ascii="Arial" w:hAnsi="Arial" w:cs="Arial"/>
                <w:b/>
                <w:bCs/>
                <w:sz w:val="46"/>
                <w:szCs w:val="46"/>
              </w:rPr>
            </w:pPr>
            <w:r>
              <w:rPr>
                <w:rFonts w:ascii="Arial" w:hAnsi="Arial" w:cs="Arial"/>
                <w:b/>
                <w:bCs/>
                <w:sz w:val="46"/>
                <w:szCs w:val="46"/>
              </w:rPr>
              <w:t>User</w:t>
            </w:r>
            <w:r w:rsidR="00F52908" w:rsidRPr="0089770B">
              <w:rPr>
                <w:rFonts w:ascii="Arial" w:hAnsi="Arial" w:cs="Arial"/>
                <w:b/>
                <w:bCs/>
                <w:sz w:val="46"/>
                <w:szCs w:val="46"/>
              </w:rPr>
              <w:t xml:space="preserve"> Requirements Specification</w:t>
            </w:r>
            <w:r w:rsidR="005C0DE4">
              <w:rPr>
                <w:rFonts w:ascii="Arial" w:hAnsi="Arial" w:cs="Arial"/>
                <w:b/>
                <w:bCs/>
                <w:sz w:val="46"/>
                <w:szCs w:val="46"/>
              </w:rPr>
              <w:t xml:space="preserve"> (U</w:t>
            </w:r>
            <w:r w:rsidR="00F52908" w:rsidRPr="0089770B">
              <w:rPr>
                <w:rFonts w:ascii="Arial" w:hAnsi="Arial" w:cs="Arial"/>
                <w:b/>
                <w:bCs/>
                <w:sz w:val="46"/>
                <w:szCs w:val="46"/>
              </w:rPr>
              <w:t>RS)</w:t>
            </w:r>
          </w:p>
          <w:p w14:paraId="4C9C8D91" w14:textId="21AB73A9" w:rsidR="004B4E44" w:rsidRPr="001C78E6" w:rsidRDefault="001C78E6" w:rsidP="001C78E6">
            <w:pPr>
              <w:pStyle w:val="ListParagraph"/>
              <w:numPr>
                <w:ilvl w:val="0"/>
                <w:numId w:val="14"/>
              </w:numPr>
              <w:autoSpaceDE w:val="0"/>
              <w:autoSpaceDN w:val="0"/>
              <w:adjustRightInd w:val="0"/>
              <w:jc w:val="right"/>
              <w:rPr>
                <w:rFonts w:ascii="Arial" w:hAnsi="Arial" w:cs="Arial"/>
                <w:b/>
                <w:bCs/>
                <w:sz w:val="46"/>
                <w:szCs w:val="46"/>
              </w:rPr>
            </w:pPr>
            <w:r w:rsidRPr="001C78E6">
              <w:rPr>
                <w:rFonts w:ascii="Arial" w:hAnsi="Arial" w:cs="Arial"/>
                <w:b/>
                <w:bCs/>
                <w:sz w:val="46"/>
                <w:szCs w:val="46"/>
              </w:rPr>
              <w:t>Phase 2</w:t>
            </w:r>
          </w:p>
          <w:p w14:paraId="6F9454B2" w14:textId="5E5877C1" w:rsidR="001C78E6" w:rsidRPr="001C78E6" w:rsidRDefault="00B27A10" w:rsidP="001C78E6">
            <w:pPr>
              <w:pStyle w:val="ListParagraph"/>
              <w:numPr>
                <w:ilvl w:val="0"/>
                <w:numId w:val="14"/>
              </w:numPr>
              <w:autoSpaceDE w:val="0"/>
              <w:autoSpaceDN w:val="0"/>
              <w:adjustRightInd w:val="0"/>
              <w:jc w:val="right"/>
              <w:rPr>
                <w:rFonts w:ascii="Arial" w:hAnsi="Arial" w:cs="Arial"/>
                <w:b/>
                <w:bCs/>
                <w:sz w:val="46"/>
                <w:szCs w:val="46"/>
              </w:rPr>
            </w:pPr>
            <w:r>
              <w:rPr>
                <w:rFonts w:ascii="Arial" w:hAnsi="Arial" w:cs="Arial"/>
                <w:b/>
                <w:bCs/>
                <w:sz w:val="46"/>
                <w:szCs w:val="46"/>
              </w:rPr>
              <w:t>SPAJ</w:t>
            </w:r>
            <w:r w:rsidR="00327F0E">
              <w:rPr>
                <w:rFonts w:ascii="Arial" w:hAnsi="Arial" w:cs="Arial"/>
                <w:b/>
                <w:bCs/>
                <w:sz w:val="46"/>
                <w:szCs w:val="46"/>
              </w:rPr>
              <w:t xml:space="preserve"> Module </w:t>
            </w:r>
          </w:p>
          <w:p w14:paraId="2CEFD9F4" w14:textId="77777777" w:rsidR="004B4E44" w:rsidRPr="0089770B" w:rsidRDefault="004B4E44" w:rsidP="00056877">
            <w:pPr>
              <w:autoSpaceDE w:val="0"/>
              <w:autoSpaceDN w:val="0"/>
              <w:adjustRightInd w:val="0"/>
              <w:spacing w:line="360" w:lineRule="auto"/>
              <w:jc w:val="center"/>
              <w:rPr>
                <w:rFonts w:ascii="Arial" w:hAnsi="Arial" w:cs="Arial"/>
                <w:sz w:val="19"/>
                <w:szCs w:val="19"/>
              </w:rPr>
            </w:pPr>
          </w:p>
        </w:tc>
      </w:tr>
      <w:tr w:rsidR="00744BB1" w:rsidRPr="0089770B" w14:paraId="66192D1C" w14:textId="77777777" w:rsidTr="00327F0E">
        <w:trPr>
          <w:gridAfter w:val="1"/>
          <w:wAfter w:w="90" w:type="dxa"/>
        </w:trPr>
        <w:tc>
          <w:tcPr>
            <w:tcW w:w="2608" w:type="dxa"/>
          </w:tcPr>
          <w:p w14:paraId="13FC075E" w14:textId="288216A5" w:rsidR="00744BB1" w:rsidRPr="0089770B" w:rsidRDefault="00744BB1" w:rsidP="00056877">
            <w:pPr>
              <w:autoSpaceDE w:val="0"/>
              <w:autoSpaceDN w:val="0"/>
              <w:adjustRightInd w:val="0"/>
              <w:rPr>
                <w:rFonts w:ascii="Arial" w:hAnsi="Arial" w:cs="Arial"/>
                <w:b/>
                <w:sz w:val="17"/>
                <w:szCs w:val="17"/>
              </w:rPr>
            </w:pPr>
          </w:p>
          <w:p w14:paraId="46B360D6" w14:textId="77777777" w:rsidR="00744BB1" w:rsidRPr="0089770B" w:rsidRDefault="00744BB1" w:rsidP="00056877">
            <w:pPr>
              <w:autoSpaceDE w:val="0"/>
              <w:autoSpaceDN w:val="0"/>
              <w:adjustRightInd w:val="0"/>
              <w:rPr>
                <w:rFonts w:ascii="Arial" w:hAnsi="Arial" w:cs="Arial"/>
                <w:b/>
                <w:sz w:val="17"/>
                <w:szCs w:val="17"/>
              </w:rPr>
            </w:pPr>
          </w:p>
          <w:p w14:paraId="6A96DAB7" w14:textId="77777777" w:rsidR="00744BB1" w:rsidRPr="0089770B" w:rsidRDefault="00744BB1" w:rsidP="00056877">
            <w:pPr>
              <w:autoSpaceDE w:val="0"/>
              <w:autoSpaceDN w:val="0"/>
              <w:adjustRightInd w:val="0"/>
              <w:rPr>
                <w:rFonts w:ascii="Arial" w:hAnsi="Arial" w:cs="Arial"/>
                <w:b/>
                <w:sz w:val="17"/>
                <w:szCs w:val="17"/>
              </w:rPr>
            </w:pPr>
          </w:p>
          <w:p w14:paraId="38518AAD" w14:textId="77777777" w:rsidR="00744BB1" w:rsidRPr="0089770B" w:rsidRDefault="00744BB1" w:rsidP="00056877">
            <w:pPr>
              <w:autoSpaceDE w:val="0"/>
              <w:autoSpaceDN w:val="0"/>
              <w:adjustRightInd w:val="0"/>
              <w:rPr>
                <w:rFonts w:ascii="Arial" w:hAnsi="Arial" w:cs="Arial"/>
                <w:b/>
                <w:sz w:val="17"/>
                <w:szCs w:val="17"/>
              </w:rPr>
            </w:pPr>
          </w:p>
          <w:p w14:paraId="2B41F3C7" w14:textId="77777777" w:rsidR="00744BB1" w:rsidRPr="0089770B" w:rsidRDefault="00744BB1" w:rsidP="00056877">
            <w:pPr>
              <w:autoSpaceDE w:val="0"/>
              <w:autoSpaceDN w:val="0"/>
              <w:adjustRightInd w:val="0"/>
              <w:rPr>
                <w:rFonts w:ascii="Arial" w:hAnsi="Arial" w:cs="Arial"/>
                <w:b/>
                <w:sz w:val="17"/>
                <w:szCs w:val="17"/>
              </w:rPr>
            </w:pPr>
          </w:p>
          <w:p w14:paraId="1C31E679" w14:textId="77777777" w:rsidR="00744BB1" w:rsidRPr="0089770B" w:rsidRDefault="00744BB1" w:rsidP="00056877">
            <w:pPr>
              <w:autoSpaceDE w:val="0"/>
              <w:autoSpaceDN w:val="0"/>
              <w:adjustRightInd w:val="0"/>
              <w:rPr>
                <w:rFonts w:ascii="Arial" w:hAnsi="Arial" w:cs="Arial"/>
                <w:b/>
                <w:sz w:val="17"/>
                <w:szCs w:val="17"/>
              </w:rPr>
            </w:pPr>
          </w:p>
          <w:p w14:paraId="416366E1" w14:textId="77777777" w:rsidR="00744BB1" w:rsidRPr="0089770B" w:rsidRDefault="00744BB1" w:rsidP="00056877">
            <w:pPr>
              <w:autoSpaceDE w:val="0"/>
              <w:autoSpaceDN w:val="0"/>
              <w:adjustRightInd w:val="0"/>
              <w:rPr>
                <w:rFonts w:ascii="Arial" w:hAnsi="Arial" w:cs="Arial"/>
                <w:b/>
                <w:sz w:val="17"/>
                <w:szCs w:val="17"/>
              </w:rPr>
            </w:pPr>
          </w:p>
        </w:tc>
        <w:tc>
          <w:tcPr>
            <w:tcW w:w="6752" w:type="dxa"/>
          </w:tcPr>
          <w:p w14:paraId="1D6EA50D" w14:textId="77777777" w:rsidR="00744BB1" w:rsidRPr="0089770B" w:rsidRDefault="00744BB1" w:rsidP="00056877">
            <w:pPr>
              <w:autoSpaceDE w:val="0"/>
              <w:autoSpaceDN w:val="0"/>
              <w:adjustRightInd w:val="0"/>
              <w:rPr>
                <w:rFonts w:ascii="Arial" w:hAnsi="Arial" w:cs="Arial"/>
                <w:sz w:val="21"/>
                <w:szCs w:val="21"/>
              </w:rPr>
            </w:pPr>
          </w:p>
          <w:p w14:paraId="38BE98FF" w14:textId="77777777" w:rsidR="0097023E" w:rsidRPr="0089770B" w:rsidRDefault="0097023E" w:rsidP="00056877">
            <w:pPr>
              <w:autoSpaceDE w:val="0"/>
              <w:autoSpaceDN w:val="0"/>
              <w:adjustRightInd w:val="0"/>
              <w:rPr>
                <w:rFonts w:ascii="Arial" w:hAnsi="Arial" w:cs="Arial"/>
                <w:sz w:val="21"/>
                <w:szCs w:val="21"/>
              </w:rPr>
            </w:pPr>
          </w:p>
          <w:p w14:paraId="03004E19" w14:textId="77777777" w:rsidR="00584005" w:rsidRPr="0089770B" w:rsidRDefault="00584005" w:rsidP="00056877">
            <w:pPr>
              <w:autoSpaceDE w:val="0"/>
              <w:autoSpaceDN w:val="0"/>
              <w:adjustRightInd w:val="0"/>
              <w:rPr>
                <w:rFonts w:ascii="Arial" w:hAnsi="Arial" w:cs="Arial"/>
                <w:sz w:val="21"/>
                <w:szCs w:val="21"/>
              </w:rPr>
            </w:pPr>
          </w:p>
          <w:p w14:paraId="3DC0D84B" w14:textId="77777777" w:rsidR="0097023E" w:rsidRPr="0089770B" w:rsidRDefault="0097023E" w:rsidP="00056877">
            <w:pPr>
              <w:autoSpaceDE w:val="0"/>
              <w:autoSpaceDN w:val="0"/>
              <w:adjustRightInd w:val="0"/>
              <w:rPr>
                <w:rFonts w:ascii="Arial" w:hAnsi="Arial" w:cs="Arial"/>
                <w:sz w:val="21"/>
                <w:szCs w:val="21"/>
              </w:rPr>
            </w:pPr>
          </w:p>
          <w:p w14:paraId="2A368C77" w14:textId="77777777" w:rsidR="0097023E" w:rsidRPr="0089770B" w:rsidRDefault="0097023E" w:rsidP="00056877">
            <w:pPr>
              <w:autoSpaceDE w:val="0"/>
              <w:autoSpaceDN w:val="0"/>
              <w:adjustRightInd w:val="0"/>
              <w:rPr>
                <w:rFonts w:ascii="Arial" w:hAnsi="Arial" w:cs="Arial"/>
                <w:sz w:val="21"/>
                <w:szCs w:val="21"/>
              </w:rPr>
            </w:pPr>
          </w:p>
          <w:p w14:paraId="09B78C32" w14:textId="77777777" w:rsidR="00744BB1" w:rsidRDefault="00744BB1" w:rsidP="00056877">
            <w:pPr>
              <w:autoSpaceDE w:val="0"/>
              <w:autoSpaceDN w:val="0"/>
              <w:adjustRightInd w:val="0"/>
              <w:rPr>
                <w:rFonts w:ascii="Arial" w:hAnsi="Arial" w:cs="Arial"/>
                <w:sz w:val="21"/>
                <w:szCs w:val="21"/>
              </w:rPr>
            </w:pPr>
          </w:p>
          <w:p w14:paraId="3ECC650E" w14:textId="77777777" w:rsidR="001A7E65" w:rsidRDefault="001A7E65" w:rsidP="00056877">
            <w:pPr>
              <w:autoSpaceDE w:val="0"/>
              <w:autoSpaceDN w:val="0"/>
              <w:adjustRightInd w:val="0"/>
              <w:rPr>
                <w:rFonts w:ascii="Arial" w:hAnsi="Arial" w:cs="Arial"/>
                <w:sz w:val="21"/>
                <w:szCs w:val="21"/>
              </w:rPr>
            </w:pPr>
          </w:p>
          <w:p w14:paraId="424D95B0" w14:textId="77777777" w:rsidR="001A7E65" w:rsidRDefault="001A7E65" w:rsidP="00056877">
            <w:pPr>
              <w:autoSpaceDE w:val="0"/>
              <w:autoSpaceDN w:val="0"/>
              <w:adjustRightInd w:val="0"/>
              <w:rPr>
                <w:rFonts w:ascii="Arial" w:hAnsi="Arial" w:cs="Arial"/>
                <w:sz w:val="21"/>
                <w:szCs w:val="21"/>
              </w:rPr>
            </w:pPr>
          </w:p>
          <w:p w14:paraId="35746558" w14:textId="77777777" w:rsidR="001A7E65" w:rsidRDefault="001A7E65" w:rsidP="00056877">
            <w:pPr>
              <w:autoSpaceDE w:val="0"/>
              <w:autoSpaceDN w:val="0"/>
              <w:adjustRightInd w:val="0"/>
              <w:rPr>
                <w:rFonts w:ascii="Arial" w:hAnsi="Arial" w:cs="Arial"/>
                <w:sz w:val="21"/>
                <w:szCs w:val="21"/>
              </w:rPr>
            </w:pPr>
          </w:p>
          <w:p w14:paraId="4D60A3BB" w14:textId="77777777" w:rsidR="001A7E65" w:rsidRPr="0089770B" w:rsidRDefault="001A7E65" w:rsidP="00056877">
            <w:pPr>
              <w:autoSpaceDE w:val="0"/>
              <w:autoSpaceDN w:val="0"/>
              <w:adjustRightInd w:val="0"/>
              <w:rPr>
                <w:rFonts w:ascii="Arial" w:hAnsi="Arial" w:cs="Arial"/>
                <w:sz w:val="21"/>
                <w:szCs w:val="21"/>
              </w:rPr>
            </w:pPr>
          </w:p>
          <w:p w14:paraId="618A2145" w14:textId="77777777" w:rsidR="0097023E" w:rsidRPr="0089770B" w:rsidRDefault="0097023E" w:rsidP="00056877">
            <w:pPr>
              <w:autoSpaceDE w:val="0"/>
              <w:autoSpaceDN w:val="0"/>
              <w:adjustRightInd w:val="0"/>
              <w:rPr>
                <w:rFonts w:ascii="Arial" w:hAnsi="Arial" w:cs="Arial"/>
                <w:sz w:val="21"/>
                <w:szCs w:val="21"/>
              </w:rPr>
            </w:pPr>
          </w:p>
          <w:p w14:paraId="0B2B3C5F" w14:textId="77777777" w:rsidR="0097023E" w:rsidRPr="0089770B" w:rsidRDefault="0097023E" w:rsidP="00056877">
            <w:pPr>
              <w:autoSpaceDE w:val="0"/>
              <w:autoSpaceDN w:val="0"/>
              <w:adjustRightInd w:val="0"/>
              <w:rPr>
                <w:rFonts w:ascii="Arial" w:hAnsi="Arial" w:cs="Arial"/>
                <w:sz w:val="21"/>
                <w:szCs w:val="21"/>
              </w:rPr>
            </w:pPr>
          </w:p>
          <w:p w14:paraId="66CDB4ED" w14:textId="77777777" w:rsidR="00744BB1" w:rsidRPr="0089770B" w:rsidRDefault="00744BB1" w:rsidP="00056877">
            <w:pPr>
              <w:autoSpaceDE w:val="0"/>
              <w:autoSpaceDN w:val="0"/>
              <w:adjustRightInd w:val="0"/>
              <w:rPr>
                <w:rFonts w:ascii="Arial" w:hAnsi="Arial" w:cs="Arial"/>
                <w:sz w:val="21"/>
                <w:szCs w:val="21"/>
              </w:rPr>
            </w:pPr>
          </w:p>
          <w:p w14:paraId="7CA2D843" w14:textId="77777777" w:rsidR="00744BB1" w:rsidRPr="0089770B" w:rsidRDefault="00744BB1" w:rsidP="00056877">
            <w:pPr>
              <w:autoSpaceDE w:val="0"/>
              <w:autoSpaceDN w:val="0"/>
              <w:adjustRightInd w:val="0"/>
              <w:rPr>
                <w:rFonts w:ascii="Arial" w:hAnsi="Arial" w:cs="Arial"/>
                <w:b/>
                <w:bCs/>
                <w:sz w:val="21"/>
                <w:szCs w:val="21"/>
              </w:rPr>
            </w:pPr>
          </w:p>
          <w:p w14:paraId="0E4F7F53" w14:textId="77777777" w:rsidR="002A7913" w:rsidRPr="0089770B" w:rsidRDefault="002A7913" w:rsidP="00056877">
            <w:pPr>
              <w:autoSpaceDE w:val="0"/>
              <w:autoSpaceDN w:val="0"/>
              <w:adjustRightInd w:val="0"/>
              <w:rPr>
                <w:rFonts w:ascii="Arial" w:hAnsi="Arial" w:cs="Arial"/>
                <w:b/>
                <w:bCs/>
                <w:sz w:val="21"/>
                <w:szCs w:val="21"/>
              </w:rPr>
            </w:pPr>
          </w:p>
          <w:p w14:paraId="1AD445BB" w14:textId="77777777" w:rsidR="002A7913" w:rsidRPr="0089770B" w:rsidRDefault="002A7913" w:rsidP="00056877">
            <w:pPr>
              <w:autoSpaceDE w:val="0"/>
              <w:autoSpaceDN w:val="0"/>
              <w:adjustRightInd w:val="0"/>
              <w:rPr>
                <w:rFonts w:ascii="Arial" w:hAnsi="Arial" w:cs="Arial"/>
                <w:b/>
                <w:bCs/>
                <w:sz w:val="21"/>
                <w:szCs w:val="21"/>
              </w:rPr>
            </w:pPr>
          </w:p>
          <w:p w14:paraId="5C83E1B6" w14:textId="77777777" w:rsidR="002A7913" w:rsidRPr="0089770B" w:rsidRDefault="002A7913" w:rsidP="00056877">
            <w:pPr>
              <w:autoSpaceDE w:val="0"/>
              <w:autoSpaceDN w:val="0"/>
              <w:adjustRightInd w:val="0"/>
              <w:rPr>
                <w:rFonts w:ascii="Arial" w:hAnsi="Arial" w:cs="Arial"/>
                <w:sz w:val="21"/>
                <w:szCs w:val="21"/>
              </w:rPr>
            </w:pPr>
          </w:p>
          <w:tbl>
            <w:tblPr>
              <w:tblStyle w:val="TableGrid"/>
              <w:tblW w:w="4427" w:type="dxa"/>
              <w:tblInd w:w="21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8"/>
              <w:gridCol w:w="2479"/>
            </w:tblGrid>
            <w:tr w:rsidR="00744BB1" w:rsidRPr="0089770B" w14:paraId="5D22A6B6" w14:textId="77777777" w:rsidTr="0036019F">
              <w:tc>
                <w:tcPr>
                  <w:tcW w:w="1948" w:type="dxa"/>
                </w:tcPr>
                <w:p w14:paraId="4A76E799" w14:textId="77777777" w:rsidR="00744BB1" w:rsidRPr="0089770B" w:rsidRDefault="00744BB1" w:rsidP="00744BB1">
                  <w:pPr>
                    <w:autoSpaceDE w:val="0"/>
                    <w:autoSpaceDN w:val="0"/>
                    <w:adjustRightInd w:val="0"/>
                    <w:rPr>
                      <w:rFonts w:ascii="Arial" w:hAnsi="Arial" w:cs="Arial"/>
                      <w:sz w:val="21"/>
                      <w:szCs w:val="21"/>
                    </w:rPr>
                  </w:pPr>
                  <w:r w:rsidRPr="0089770B">
                    <w:rPr>
                      <w:rFonts w:ascii="Arial" w:hAnsi="Arial" w:cs="Arial"/>
                      <w:sz w:val="21"/>
                      <w:szCs w:val="21"/>
                    </w:rPr>
                    <w:t>Date</w:t>
                  </w:r>
                  <w:r w:rsidR="00967BBD" w:rsidRPr="0089770B">
                    <w:rPr>
                      <w:rFonts w:ascii="Arial" w:hAnsi="Arial" w:cs="Arial"/>
                      <w:sz w:val="21"/>
                      <w:szCs w:val="21"/>
                    </w:rPr>
                    <w:t xml:space="preserve"> Prepared </w:t>
                  </w:r>
                </w:p>
              </w:tc>
              <w:tc>
                <w:tcPr>
                  <w:tcW w:w="2479" w:type="dxa"/>
                </w:tcPr>
                <w:p w14:paraId="4E9FA250" w14:textId="0D27E917" w:rsidR="00744BB1" w:rsidRPr="0089770B" w:rsidRDefault="00744BB1" w:rsidP="00327F0E">
                  <w:pPr>
                    <w:autoSpaceDE w:val="0"/>
                    <w:autoSpaceDN w:val="0"/>
                    <w:adjustRightInd w:val="0"/>
                    <w:rPr>
                      <w:rFonts w:ascii="Arial" w:hAnsi="Arial" w:cs="Arial"/>
                      <w:sz w:val="21"/>
                      <w:szCs w:val="21"/>
                    </w:rPr>
                  </w:pPr>
                  <w:r w:rsidRPr="0089770B">
                    <w:rPr>
                      <w:rFonts w:ascii="Arial" w:hAnsi="Arial" w:cs="Arial"/>
                      <w:sz w:val="21"/>
                      <w:szCs w:val="21"/>
                    </w:rPr>
                    <w:t xml:space="preserve">: </w:t>
                  </w:r>
                  <w:r w:rsidR="00327F0E">
                    <w:rPr>
                      <w:rFonts w:ascii="Arial" w:hAnsi="Arial" w:cs="Arial"/>
                      <w:sz w:val="21"/>
                      <w:szCs w:val="21"/>
                    </w:rPr>
                    <w:t>09/05</w:t>
                  </w:r>
                  <w:r w:rsidR="002A7913" w:rsidRPr="0089770B">
                    <w:rPr>
                      <w:rFonts w:ascii="Arial" w:hAnsi="Arial" w:cs="Arial"/>
                      <w:sz w:val="21"/>
                      <w:szCs w:val="21"/>
                    </w:rPr>
                    <w:t>/201</w:t>
                  </w:r>
                  <w:r w:rsidR="001A7E65">
                    <w:rPr>
                      <w:rFonts w:ascii="Arial" w:hAnsi="Arial" w:cs="Arial"/>
                      <w:sz w:val="21"/>
                      <w:szCs w:val="21"/>
                    </w:rPr>
                    <w:t>6</w:t>
                  </w:r>
                </w:p>
              </w:tc>
            </w:tr>
            <w:tr w:rsidR="00744BB1" w:rsidRPr="0089770B" w14:paraId="23E98C8A" w14:textId="77777777" w:rsidTr="0036019F">
              <w:tc>
                <w:tcPr>
                  <w:tcW w:w="1948" w:type="dxa"/>
                </w:tcPr>
                <w:p w14:paraId="1562712E" w14:textId="77777777" w:rsidR="00744BB1" w:rsidRPr="0089770B" w:rsidRDefault="00744BB1" w:rsidP="00744BB1">
                  <w:pPr>
                    <w:autoSpaceDE w:val="0"/>
                    <w:autoSpaceDN w:val="0"/>
                    <w:adjustRightInd w:val="0"/>
                    <w:rPr>
                      <w:rFonts w:ascii="Arial" w:hAnsi="Arial" w:cs="Arial"/>
                      <w:sz w:val="21"/>
                      <w:szCs w:val="21"/>
                    </w:rPr>
                  </w:pPr>
                  <w:r w:rsidRPr="0089770B">
                    <w:rPr>
                      <w:rFonts w:ascii="Arial" w:hAnsi="Arial" w:cs="Arial"/>
                      <w:sz w:val="21"/>
                      <w:szCs w:val="21"/>
                    </w:rPr>
                    <w:t>Author</w:t>
                  </w:r>
                </w:p>
              </w:tc>
              <w:tc>
                <w:tcPr>
                  <w:tcW w:w="2479" w:type="dxa"/>
                </w:tcPr>
                <w:p w14:paraId="7C9CBC1D" w14:textId="68B44EBF" w:rsidR="00744BB1" w:rsidRPr="0089770B" w:rsidRDefault="00744BB1" w:rsidP="001A7E65">
                  <w:pPr>
                    <w:autoSpaceDE w:val="0"/>
                    <w:autoSpaceDN w:val="0"/>
                    <w:adjustRightInd w:val="0"/>
                    <w:rPr>
                      <w:rFonts w:ascii="Arial" w:hAnsi="Arial" w:cs="Arial"/>
                      <w:sz w:val="21"/>
                      <w:szCs w:val="21"/>
                    </w:rPr>
                  </w:pPr>
                  <w:r w:rsidRPr="0089770B">
                    <w:rPr>
                      <w:rFonts w:ascii="Arial" w:hAnsi="Arial" w:cs="Arial"/>
                      <w:sz w:val="21"/>
                      <w:szCs w:val="21"/>
                    </w:rPr>
                    <w:t xml:space="preserve">: </w:t>
                  </w:r>
                  <w:r w:rsidR="001A7E65">
                    <w:rPr>
                      <w:rFonts w:ascii="Arial" w:hAnsi="Arial" w:cs="Arial"/>
                      <w:sz w:val="21"/>
                      <w:szCs w:val="21"/>
                    </w:rPr>
                    <w:t>Andy Phan Chee Seng</w:t>
                  </w:r>
                </w:p>
              </w:tc>
            </w:tr>
            <w:tr w:rsidR="00744BB1" w:rsidRPr="0089770B" w14:paraId="0CEEE9CD" w14:textId="77777777" w:rsidTr="0036019F">
              <w:tc>
                <w:tcPr>
                  <w:tcW w:w="1948" w:type="dxa"/>
                </w:tcPr>
                <w:p w14:paraId="51C1421A" w14:textId="77777777" w:rsidR="00744BB1" w:rsidRPr="0089770B" w:rsidRDefault="00744BB1" w:rsidP="00744BB1">
                  <w:pPr>
                    <w:autoSpaceDE w:val="0"/>
                    <w:autoSpaceDN w:val="0"/>
                    <w:adjustRightInd w:val="0"/>
                    <w:rPr>
                      <w:rFonts w:ascii="Arial" w:hAnsi="Arial" w:cs="Arial"/>
                      <w:sz w:val="21"/>
                      <w:szCs w:val="21"/>
                    </w:rPr>
                  </w:pPr>
                </w:p>
              </w:tc>
              <w:tc>
                <w:tcPr>
                  <w:tcW w:w="2479" w:type="dxa"/>
                </w:tcPr>
                <w:p w14:paraId="7E11D395" w14:textId="77777777" w:rsidR="00744BB1" w:rsidRPr="0089770B" w:rsidRDefault="00744BB1" w:rsidP="007D729C">
                  <w:pPr>
                    <w:autoSpaceDE w:val="0"/>
                    <w:autoSpaceDN w:val="0"/>
                    <w:adjustRightInd w:val="0"/>
                    <w:rPr>
                      <w:rFonts w:ascii="Arial" w:hAnsi="Arial" w:cs="Arial"/>
                      <w:sz w:val="21"/>
                      <w:szCs w:val="21"/>
                    </w:rPr>
                  </w:pPr>
                </w:p>
              </w:tc>
            </w:tr>
            <w:tr w:rsidR="0097023E" w:rsidRPr="0089770B" w14:paraId="31F64250" w14:textId="77777777" w:rsidTr="0036019F">
              <w:tc>
                <w:tcPr>
                  <w:tcW w:w="1948" w:type="dxa"/>
                </w:tcPr>
                <w:p w14:paraId="448C1BE3" w14:textId="77777777" w:rsidR="0097023E" w:rsidRPr="0089770B" w:rsidRDefault="0097023E" w:rsidP="00744BB1">
                  <w:pPr>
                    <w:autoSpaceDE w:val="0"/>
                    <w:autoSpaceDN w:val="0"/>
                    <w:adjustRightInd w:val="0"/>
                    <w:rPr>
                      <w:rFonts w:ascii="Arial" w:hAnsi="Arial" w:cs="Arial"/>
                      <w:sz w:val="21"/>
                      <w:szCs w:val="21"/>
                    </w:rPr>
                  </w:pPr>
                </w:p>
                <w:p w14:paraId="4E16B911" w14:textId="77777777" w:rsidR="00047938" w:rsidRPr="0089770B" w:rsidRDefault="00047938" w:rsidP="00744BB1">
                  <w:pPr>
                    <w:autoSpaceDE w:val="0"/>
                    <w:autoSpaceDN w:val="0"/>
                    <w:adjustRightInd w:val="0"/>
                    <w:rPr>
                      <w:rFonts w:ascii="Arial" w:hAnsi="Arial" w:cs="Arial"/>
                      <w:sz w:val="21"/>
                      <w:szCs w:val="21"/>
                    </w:rPr>
                  </w:pPr>
                </w:p>
                <w:p w14:paraId="58C6A6B4" w14:textId="77777777" w:rsidR="00047938" w:rsidRPr="0089770B" w:rsidRDefault="00047938" w:rsidP="00744BB1">
                  <w:pPr>
                    <w:autoSpaceDE w:val="0"/>
                    <w:autoSpaceDN w:val="0"/>
                    <w:adjustRightInd w:val="0"/>
                    <w:rPr>
                      <w:rFonts w:ascii="Arial" w:hAnsi="Arial" w:cs="Arial"/>
                      <w:sz w:val="21"/>
                      <w:szCs w:val="21"/>
                    </w:rPr>
                  </w:pPr>
                </w:p>
                <w:p w14:paraId="57F625F3" w14:textId="77777777" w:rsidR="00047938" w:rsidRPr="0089770B" w:rsidRDefault="00047938" w:rsidP="00744BB1">
                  <w:pPr>
                    <w:autoSpaceDE w:val="0"/>
                    <w:autoSpaceDN w:val="0"/>
                    <w:adjustRightInd w:val="0"/>
                    <w:rPr>
                      <w:rFonts w:ascii="Arial" w:hAnsi="Arial" w:cs="Arial"/>
                      <w:sz w:val="21"/>
                      <w:szCs w:val="21"/>
                    </w:rPr>
                  </w:pPr>
                </w:p>
              </w:tc>
              <w:tc>
                <w:tcPr>
                  <w:tcW w:w="2479" w:type="dxa"/>
                </w:tcPr>
                <w:p w14:paraId="191ABDF6" w14:textId="77777777" w:rsidR="0097023E" w:rsidRPr="0089770B" w:rsidRDefault="0097023E" w:rsidP="00744BB1">
                  <w:pPr>
                    <w:autoSpaceDE w:val="0"/>
                    <w:autoSpaceDN w:val="0"/>
                    <w:adjustRightInd w:val="0"/>
                    <w:rPr>
                      <w:rFonts w:ascii="Arial" w:hAnsi="Arial" w:cs="Arial"/>
                      <w:sz w:val="21"/>
                      <w:szCs w:val="21"/>
                    </w:rPr>
                  </w:pPr>
                </w:p>
              </w:tc>
            </w:tr>
          </w:tbl>
          <w:p w14:paraId="4F5AB687" w14:textId="77777777" w:rsidR="00744BB1" w:rsidRPr="0089770B" w:rsidRDefault="00744BB1" w:rsidP="00056877">
            <w:pPr>
              <w:autoSpaceDE w:val="0"/>
              <w:autoSpaceDN w:val="0"/>
              <w:adjustRightInd w:val="0"/>
              <w:ind w:left="1635"/>
              <w:rPr>
                <w:rFonts w:ascii="Arial" w:hAnsi="Arial" w:cs="Arial"/>
                <w:sz w:val="21"/>
                <w:szCs w:val="21"/>
              </w:rPr>
            </w:pPr>
          </w:p>
        </w:tc>
      </w:tr>
      <w:tr w:rsidR="00056877" w:rsidRPr="0089770B" w14:paraId="1D3EFFCC" w14:textId="77777777" w:rsidTr="002550BA">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9450" w:type="dxa"/>
            <w:gridSpan w:val="3"/>
          </w:tcPr>
          <w:p w14:paraId="6EE483BB" w14:textId="77777777" w:rsidR="00056877" w:rsidRPr="0089770B" w:rsidRDefault="00056877" w:rsidP="00056877">
            <w:pPr>
              <w:autoSpaceDE w:val="0"/>
              <w:autoSpaceDN w:val="0"/>
              <w:adjustRightInd w:val="0"/>
              <w:jc w:val="both"/>
              <w:rPr>
                <w:rFonts w:ascii="Arial" w:hAnsi="Arial" w:cs="Arial"/>
                <w:b/>
                <w:bCs/>
                <w:sz w:val="19"/>
                <w:szCs w:val="19"/>
              </w:rPr>
            </w:pPr>
          </w:p>
          <w:p w14:paraId="4F9E80BD" w14:textId="77777777" w:rsidR="00056877" w:rsidRPr="0089770B" w:rsidRDefault="00056877" w:rsidP="002550BA">
            <w:pPr>
              <w:autoSpaceDE w:val="0"/>
              <w:autoSpaceDN w:val="0"/>
              <w:adjustRightInd w:val="0"/>
              <w:jc w:val="both"/>
              <w:rPr>
                <w:rFonts w:ascii="Arial" w:hAnsi="Arial" w:cs="Arial"/>
                <w:b/>
                <w:bCs/>
                <w:iCs/>
                <w:sz w:val="19"/>
                <w:szCs w:val="19"/>
              </w:rPr>
            </w:pPr>
            <w:r w:rsidRPr="0089770B">
              <w:rPr>
                <w:rFonts w:ascii="Arial" w:hAnsi="Arial" w:cs="Arial"/>
                <w:b/>
                <w:bCs/>
                <w:sz w:val="19"/>
                <w:szCs w:val="19"/>
              </w:rPr>
              <w:t>PROPRIETARY NOTE</w:t>
            </w:r>
            <w:r w:rsidRPr="0089770B">
              <w:rPr>
                <w:rFonts w:ascii="Arial" w:hAnsi="Arial" w:cs="Arial"/>
                <w:sz w:val="19"/>
                <w:szCs w:val="19"/>
              </w:rPr>
              <w:t xml:space="preserve">: </w:t>
            </w:r>
            <w:r w:rsidR="00047938" w:rsidRPr="0089770B">
              <w:rPr>
                <w:rFonts w:ascii="Arial" w:hAnsi="Arial" w:cs="Arial"/>
                <w:bCs/>
                <w:i/>
                <w:iCs/>
                <w:sz w:val="19"/>
                <w:szCs w:val="19"/>
              </w:rPr>
              <w:t xml:space="preserve">This document remains the property of </w:t>
            </w:r>
            <w:bookmarkStart w:id="1" w:name="OLE_LINK1"/>
            <w:bookmarkStart w:id="2" w:name="OLE_LINK2"/>
            <w:r w:rsidR="00047938" w:rsidRPr="0089770B">
              <w:rPr>
                <w:rFonts w:ascii="Arial" w:hAnsi="Arial" w:cs="Arial"/>
                <w:bCs/>
                <w:i/>
                <w:iCs/>
                <w:sz w:val="19"/>
                <w:szCs w:val="19"/>
              </w:rPr>
              <w:t>InfoConnect Sdn Bhd</w:t>
            </w:r>
            <w:bookmarkEnd w:id="1"/>
            <w:bookmarkEnd w:id="2"/>
            <w:r w:rsidR="00047938" w:rsidRPr="0089770B">
              <w:rPr>
                <w:rFonts w:ascii="Arial" w:hAnsi="Arial" w:cs="Arial"/>
                <w:bCs/>
                <w:i/>
                <w:iCs/>
                <w:sz w:val="19"/>
                <w:szCs w:val="19"/>
              </w:rPr>
              <w:t>. All information herein is confidential. Neither the whole nor any part of this document may be used, reproduced or transmitted, in any form or by any means, electronic or mechanical, including recording or the use of any information storage and retrieval system, without the prior written consent of InfoConnect Sdn Bhd.</w:t>
            </w:r>
          </w:p>
          <w:p w14:paraId="0EBDAA68" w14:textId="77777777" w:rsidR="00056877" w:rsidRPr="0089770B" w:rsidRDefault="00056877" w:rsidP="00056877">
            <w:pPr>
              <w:autoSpaceDE w:val="0"/>
              <w:autoSpaceDN w:val="0"/>
              <w:adjustRightInd w:val="0"/>
              <w:jc w:val="both"/>
              <w:rPr>
                <w:rFonts w:ascii="Arial" w:hAnsi="Arial" w:cs="Arial"/>
                <w:sz w:val="19"/>
                <w:szCs w:val="19"/>
              </w:rPr>
            </w:pPr>
          </w:p>
        </w:tc>
      </w:tr>
    </w:tbl>
    <w:p w14:paraId="14E7E870" w14:textId="77777777" w:rsidR="008604F7" w:rsidRPr="0089770B" w:rsidRDefault="008604F7" w:rsidP="0075177D">
      <w:pPr>
        <w:rPr>
          <w:rFonts w:ascii="Arial" w:hAnsi="Arial" w:cs="Arial"/>
          <w:b/>
          <w:sz w:val="27"/>
          <w:szCs w:val="27"/>
        </w:rPr>
      </w:pPr>
    </w:p>
    <w:p w14:paraId="5B76D405" w14:textId="77777777" w:rsidR="007661B3" w:rsidRPr="00A55B59" w:rsidRDefault="007661B3" w:rsidP="007661B3">
      <w:pPr>
        <w:rPr>
          <w:rFonts w:ascii="Arial" w:hAnsi="Arial" w:cs="Arial"/>
          <w:b/>
          <w:sz w:val="27"/>
          <w:szCs w:val="27"/>
        </w:rPr>
      </w:pPr>
      <w:r w:rsidRPr="00A55B59">
        <w:rPr>
          <w:rFonts w:ascii="Arial" w:hAnsi="Arial" w:cs="Arial"/>
          <w:b/>
          <w:sz w:val="27"/>
          <w:szCs w:val="27"/>
        </w:rPr>
        <w:t>SIGNATURES PAGE:</w:t>
      </w:r>
    </w:p>
    <w:p w14:paraId="78B0A30C" w14:textId="77777777" w:rsidR="007661B3" w:rsidRPr="00A55B59" w:rsidRDefault="007661B3" w:rsidP="007661B3">
      <w:pPr>
        <w:tabs>
          <w:tab w:val="left" w:pos="0"/>
          <w:tab w:val="left" w:pos="810"/>
        </w:tabs>
        <w:spacing w:line="360" w:lineRule="auto"/>
        <w:ind w:left="360"/>
        <w:rPr>
          <w:rFonts w:ascii="Arial" w:hAnsi="Arial" w:cs="Arial"/>
          <w:sz w:val="21"/>
          <w:szCs w:val="21"/>
          <w:lang w:val="en-GB"/>
        </w:rPr>
      </w:pPr>
    </w:p>
    <w:p w14:paraId="2B6BFE65" w14:textId="77777777" w:rsidR="007661B3" w:rsidRPr="00A55B59" w:rsidRDefault="007661B3" w:rsidP="007661B3">
      <w:pPr>
        <w:spacing w:line="360" w:lineRule="auto"/>
        <w:jc w:val="both"/>
        <w:rPr>
          <w:rFonts w:ascii="Arial" w:hAnsi="Arial" w:cs="Arial"/>
          <w:sz w:val="21"/>
          <w:szCs w:val="21"/>
          <w:lang w:val="en-GB"/>
        </w:rPr>
      </w:pPr>
      <w:r w:rsidRPr="00A55B59">
        <w:rPr>
          <w:rFonts w:ascii="Arial" w:hAnsi="Arial" w:cs="Arial"/>
          <w:sz w:val="21"/>
          <w:szCs w:val="21"/>
          <w:lang w:val="en-GB"/>
        </w:rPr>
        <w:t>We, the undersigned below, mutually agreed and accepted the contents of this User Requirements Specification (URS) for the PT. Asuransi Jiwa BCA, to be provided by InfoConnect Sdn Bhd.</w:t>
      </w:r>
    </w:p>
    <w:p w14:paraId="690B260E" w14:textId="77777777" w:rsidR="007661B3" w:rsidRDefault="007661B3" w:rsidP="007661B3"/>
    <w:p w14:paraId="6BBFDE38" w14:textId="77777777" w:rsidR="007661B3" w:rsidRPr="00535511" w:rsidRDefault="007661B3" w:rsidP="007661B3">
      <w:pPr>
        <w:rPr>
          <w:rFonts w:ascii="Arial" w:hAnsi="Arial" w:cs="Arial"/>
          <w:b/>
          <w:sz w:val="23"/>
          <w:szCs w:val="23"/>
          <w:lang w:val="en-GB"/>
        </w:rPr>
      </w:pPr>
      <w:r w:rsidRPr="00535511">
        <w:rPr>
          <w:rFonts w:ascii="Arial" w:hAnsi="Arial" w:cs="Arial"/>
          <w:b/>
          <w:sz w:val="23"/>
          <w:szCs w:val="23"/>
          <w:lang w:val="en-GB"/>
        </w:rPr>
        <w:t>VENDOR SIGNOFF</w:t>
      </w:r>
      <w:r>
        <w:rPr>
          <w:rFonts w:ascii="Arial" w:hAnsi="Arial" w:cs="Arial"/>
          <w:b/>
          <w:sz w:val="23"/>
          <w:szCs w:val="23"/>
          <w:lang w:val="en-GB"/>
        </w:rPr>
        <w:t xml:space="preserve"> – INFOCONNECT </w:t>
      </w:r>
    </w:p>
    <w:tbl>
      <w:tblPr>
        <w:tblStyle w:val="TableGrid"/>
        <w:tblW w:w="0" w:type="auto"/>
        <w:tblLook w:val="04A0" w:firstRow="1" w:lastRow="0" w:firstColumn="1" w:lastColumn="0" w:noHBand="0" w:noVBand="1"/>
      </w:tblPr>
      <w:tblGrid>
        <w:gridCol w:w="4508"/>
        <w:gridCol w:w="4508"/>
      </w:tblGrid>
      <w:tr w:rsidR="007661B3" w14:paraId="688D8761" w14:textId="77777777" w:rsidTr="00514C63">
        <w:trPr>
          <w:trHeight w:val="233"/>
        </w:trPr>
        <w:tc>
          <w:tcPr>
            <w:tcW w:w="4508" w:type="dxa"/>
          </w:tcPr>
          <w:p w14:paraId="3ABD0334" w14:textId="77777777" w:rsidR="007661B3" w:rsidRDefault="007661B3" w:rsidP="00514C63">
            <w:pPr>
              <w:jc w:val="center"/>
            </w:pPr>
            <w:r w:rsidRPr="0077125C">
              <w:rPr>
                <w:rFonts w:ascii="Arial" w:hAnsi="Arial" w:cs="Arial"/>
                <w:sz w:val="21"/>
                <w:szCs w:val="21"/>
                <w:lang w:val="en-GB"/>
              </w:rPr>
              <w:t>Prepared By</w:t>
            </w:r>
          </w:p>
        </w:tc>
        <w:tc>
          <w:tcPr>
            <w:tcW w:w="4508" w:type="dxa"/>
          </w:tcPr>
          <w:p w14:paraId="0030BB49" w14:textId="77777777" w:rsidR="007661B3" w:rsidRDefault="007661B3" w:rsidP="00514C63">
            <w:pPr>
              <w:jc w:val="center"/>
            </w:pPr>
            <w:r w:rsidRPr="00F3655A">
              <w:rPr>
                <w:rFonts w:ascii="Arial" w:hAnsi="Arial" w:cs="Arial"/>
                <w:sz w:val="21"/>
                <w:szCs w:val="21"/>
                <w:lang w:val="en-GB"/>
              </w:rPr>
              <w:t>Review</w:t>
            </w:r>
            <w:r>
              <w:rPr>
                <w:rFonts w:ascii="Arial" w:hAnsi="Arial" w:cs="Arial"/>
                <w:sz w:val="21"/>
                <w:szCs w:val="21"/>
                <w:lang w:val="en-GB"/>
              </w:rPr>
              <w:t>ed</w:t>
            </w:r>
            <w:r w:rsidRPr="00F3655A">
              <w:rPr>
                <w:rFonts w:ascii="Arial" w:hAnsi="Arial" w:cs="Arial"/>
                <w:sz w:val="21"/>
                <w:szCs w:val="21"/>
                <w:lang w:val="en-GB"/>
              </w:rPr>
              <w:t xml:space="preserve"> By</w:t>
            </w:r>
          </w:p>
        </w:tc>
      </w:tr>
      <w:tr w:rsidR="007661B3" w14:paraId="4EA14839" w14:textId="77777777" w:rsidTr="00514C63">
        <w:tc>
          <w:tcPr>
            <w:tcW w:w="4508" w:type="dxa"/>
          </w:tcPr>
          <w:p w14:paraId="188F865C" w14:textId="77777777" w:rsidR="007661B3" w:rsidRDefault="007661B3" w:rsidP="00514C63"/>
          <w:p w14:paraId="55222B6C" w14:textId="77777777" w:rsidR="007661B3" w:rsidRDefault="007661B3" w:rsidP="00514C63"/>
          <w:p w14:paraId="1AE8AA53" w14:textId="77777777" w:rsidR="007661B3" w:rsidRDefault="007661B3" w:rsidP="00514C63"/>
          <w:p w14:paraId="6ADAEEB1" w14:textId="77777777" w:rsidR="007661B3" w:rsidRDefault="007661B3" w:rsidP="00514C63"/>
          <w:p w14:paraId="6C03F382" w14:textId="77777777" w:rsidR="007661B3" w:rsidRDefault="007661B3" w:rsidP="00514C63"/>
        </w:tc>
        <w:tc>
          <w:tcPr>
            <w:tcW w:w="4508" w:type="dxa"/>
          </w:tcPr>
          <w:p w14:paraId="6EA1C220" w14:textId="77777777" w:rsidR="007661B3" w:rsidRDefault="007661B3" w:rsidP="00514C63"/>
        </w:tc>
      </w:tr>
      <w:tr w:rsidR="007661B3" w14:paraId="75727EA4" w14:textId="77777777" w:rsidTr="00514C63">
        <w:tc>
          <w:tcPr>
            <w:tcW w:w="4508" w:type="dxa"/>
          </w:tcPr>
          <w:p w14:paraId="1C5CA3A0" w14:textId="77777777" w:rsidR="007661B3" w:rsidRPr="00696074" w:rsidRDefault="007661B3" w:rsidP="00514C63">
            <w:pPr>
              <w:rPr>
                <w:rFonts w:ascii="Arial" w:hAnsi="Arial" w:cs="Arial"/>
                <w:sz w:val="21"/>
                <w:szCs w:val="21"/>
                <w:lang w:val="en-GB"/>
              </w:rPr>
            </w:pPr>
            <w:r w:rsidRPr="00696074">
              <w:rPr>
                <w:rFonts w:ascii="Arial" w:hAnsi="Arial" w:cs="Arial"/>
                <w:sz w:val="21"/>
                <w:szCs w:val="21"/>
                <w:lang w:val="en-GB"/>
              </w:rPr>
              <w:t xml:space="preserve">Name: Andy Phan Chee Seng </w:t>
            </w:r>
          </w:p>
          <w:p w14:paraId="28FE00B3" w14:textId="77777777" w:rsidR="007661B3" w:rsidRPr="00696074" w:rsidRDefault="007661B3" w:rsidP="00514C63">
            <w:pPr>
              <w:rPr>
                <w:rFonts w:ascii="Arial" w:hAnsi="Arial" w:cs="Arial"/>
                <w:sz w:val="21"/>
                <w:szCs w:val="21"/>
                <w:lang w:val="en-GB"/>
              </w:rPr>
            </w:pPr>
            <w:r w:rsidRPr="00696074">
              <w:rPr>
                <w:rFonts w:ascii="Arial" w:hAnsi="Arial" w:cs="Arial"/>
                <w:sz w:val="21"/>
                <w:szCs w:val="21"/>
                <w:lang w:val="en-GB"/>
              </w:rPr>
              <w:t>Title: Vice President</w:t>
            </w:r>
          </w:p>
          <w:p w14:paraId="336DA91F" w14:textId="77777777" w:rsidR="007661B3" w:rsidRPr="00FB4226" w:rsidRDefault="007661B3" w:rsidP="00514C63">
            <w:pPr>
              <w:rPr>
                <w:rFonts w:ascii="Arial" w:hAnsi="Arial" w:cs="Arial"/>
                <w:b/>
                <w:sz w:val="21"/>
                <w:szCs w:val="21"/>
                <w:lang w:val="en-GB"/>
              </w:rPr>
            </w:pPr>
            <w:r w:rsidRPr="00696074">
              <w:rPr>
                <w:rFonts w:ascii="Arial" w:hAnsi="Arial" w:cs="Arial"/>
                <w:sz w:val="21"/>
                <w:szCs w:val="21"/>
                <w:lang w:val="en-GB"/>
              </w:rPr>
              <w:t>Date:</w:t>
            </w:r>
            <w:r>
              <w:rPr>
                <w:rFonts w:ascii="Arial" w:hAnsi="Arial" w:cs="Arial"/>
                <w:b/>
                <w:sz w:val="21"/>
                <w:szCs w:val="21"/>
                <w:lang w:val="en-GB"/>
              </w:rPr>
              <w:t xml:space="preserve"> </w:t>
            </w:r>
          </w:p>
        </w:tc>
        <w:tc>
          <w:tcPr>
            <w:tcW w:w="4508" w:type="dxa"/>
          </w:tcPr>
          <w:p w14:paraId="10FDD8CA" w14:textId="77777777" w:rsidR="007661B3" w:rsidRPr="00324B96" w:rsidRDefault="007661B3" w:rsidP="00514C63">
            <w:pPr>
              <w:jc w:val="center"/>
            </w:pPr>
          </w:p>
        </w:tc>
      </w:tr>
    </w:tbl>
    <w:p w14:paraId="447161CC" w14:textId="77777777" w:rsidR="007661B3" w:rsidRDefault="007661B3" w:rsidP="007661B3">
      <w:pPr>
        <w:rPr>
          <w:rFonts w:ascii="Arial" w:hAnsi="Arial" w:cs="Arial"/>
          <w:b/>
          <w:sz w:val="23"/>
          <w:szCs w:val="23"/>
          <w:lang w:val="en-GB"/>
        </w:rPr>
      </w:pPr>
    </w:p>
    <w:p w14:paraId="0A82BC6F" w14:textId="77777777" w:rsidR="00252402" w:rsidRDefault="00252402" w:rsidP="007661B3">
      <w:pPr>
        <w:rPr>
          <w:rFonts w:ascii="Arial" w:hAnsi="Arial" w:cs="Arial"/>
          <w:b/>
          <w:sz w:val="23"/>
          <w:szCs w:val="23"/>
          <w:lang w:val="en-GB"/>
        </w:rPr>
      </w:pPr>
    </w:p>
    <w:p w14:paraId="54839D3A" w14:textId="77777777" w:rsidR="00252402" w:rsidRDefault="00252402" w:rsidP="007661B3">
      <w:pPr>
        <w:rPr>
          <w:rFonts w:ascii="Arial" w:hAnsi="Arial" w:cs="Arial"/>
          <w:b/>
          <w:sz w:val="23"/>
          <w:szCs w:val="23"/>
          <w:lang w:val="en-GB"/>
        </w:rPr>
      </w:pPr>
    </w:p>
    <w:p w14:paraId="5833AF08" w14:textId="77777777" w:rsidR="00252402" w:rsidRDefault="00252402" w:rsidP="007661B3">
      <w:pPr>
        <w:rPr>
          <w:rFonts w:ascii="Arial" w:hAnsi="Arial" w:cs="Arial"/>
          <w:b/>
          <w:sz w:val="23"/>
          <w:szCs w:val="23"/>
          <w:lang w:val="en-GB"/>
        </w:rPr>
      </w:pPr>
    </w:p>
    <w:p w14:paraId="51CEB480" w14:textId="77777777" w:rsidR="00252402" w:rsidRDefault="00252402" w:rsidP="007661B3">
      <w:pPr>
        <w:rPr>
          <w:rFonts w:ascii="Arial" w:hAnsi="Arial" w:cs="Arial"/>
          <w:b/>
          <w:sz w:val="23"/>
          <w:szCs w:val="23"/>
          <w:lang w:val="en-GB"/>
        </w:rPr>
      </w:pPr>
    </w:p>
    <w:p w14:paraId="01EF703D" w14:textId="77777777" w:rsidR="00252402" w:rsidRDefault="00252402" w:rsidP="007661B3">
      <w:pPr>
        <w:rPr>
          <w:rFonts w:ascii="Arial" w:hAnsi="Arial" w:cs="Arial"/>
          <w:b/>
          <w:sz w:val="23"/>
          <w:szCs w:val="23"/>
          <w:lang w:val="en-GB"/>
        </w:rPr>
      </w:pPr>
    </w:p>
    <w:p w14:paraId="59B1908D" w14:textId="77777777" w:rsidR="00252402" w:rsidRDefault="00252402" w:rsidP="007661B3">
      <w:pPr>
        <w:rPr>
          <w:rFonts w:ascii="Arial" w:hAnsi="Arial" w:cs="Arial"/>
          <w:b/>
          <w:sz w:val="23"/>
          <w:szCs w:val="23"/>
          <w:lang w:val="en-GB"/>
        </w:rPr>
      </w:pPr>
    </w:p>
    <w:p w14:paraId="0C035A81" w14:textId="77777777" w:rsidR="00252402" w:rsidRDefault="00252402" w:rsidP="007661B3">
      <w:pPr>
        <w:rPr>
          <w:rFonts w:ascii="Arial" w:hAnsi="Arial" w:cs="Arial"/>
          <w:b/>
          <w:sz w:val="23"/>
          <w:szCs w:val="23"/>
          <w:lang w:val="en-GB"/>
        </w:rPr>
      </w:pPr>
    </w:p>
    <w:p w14:paraId="77B3B2D8" w14:textId="77777777" w:rsidR="00252402" w:rsidRDefault="00252402" w:rsidP="007661B3">
      <w:pPr>
        <w:rPr>
          <w:rFonts w:ascii="Arial" w:hAnsi="Arial" w:cs="Arial"/>
          <w:b/>
          <w:sz w:val="23"/>
          <w:szCs w:val="23"/>
          <w:lang w:val="en-GB"/>
        </w:rPr>
      </w:pPr>
    </w:p>
    <w:p w14:paraId="43E0FA36" w14:textId="77777777" w:rsidR="00252402" w:rsidRDefault="00252402" w:rsidP="007661B3">
      <w:pPr>
        <w:rPr>
          <w:rFonts w:ascii="Arial" w:hAnsi="Arial" w:cs="Arial"/>
          <w:b/>
          <w:sz w:val="23"/>
          <w:szCs w:val="23"/>
          <w:lang w:val="en-GB"/>
        </w:rPr>
      </w:pPr>
    </w:p>
    <w:p w14:paraId="28EBB945" w14:textId="77777777" w:rsidR="00252402" w:rsidRDefault="00252402" w:rsidP="007661B3">
      <w:pPr>
        <w:rPr>
          <w:rFonts w:ascii="Arial" w:hAnsi="Arial" w:cs="Arial"/>
          <w:b/>
          <w:sz w:val="23"/>
          <w:szCs w:val="23"/>
          <w:lang w:val="en-GB"/>
        </w:rPr>
      </w:pPr>
    </w:p>
    <w:p w14:paraId="762F42C3" w14:textId="77777777" w:rsidR="00252402" w:rsidRDefault="00252402" w:rsidP="007661B3">
      <w:pPr>
        <w:rPr>
          <w:rFonts w:ascii="Arial" w:hAnsi="Arial" w:cs="Arial"/>
          <w:b/>
          <w:sz w:val="23"/>
          <w:szCs w:val="23"/>
          <w:lang w:val="en-GB"/>
        </w:rPr>
      </w:pPr>
    </w:p>
    <w:p w14:paraId="0E21239C" w14:textId="77777777" w:rsidR="00252402" w:rsidRDefault="00252402" w:rsidP="007661B3">
      <w:pPr>
        <w:rPr>
          <w:rFonts w:ascii="Arial" w:hAnsi="Arial" w:cs="Arial"/>
          <w:b/>
          <w:sz w:val="23"/>
          <w:szCs w:val="23"/>
          <w:lang w:val="en-GB"/>
        </w:rPr>
      </w:pPr>
    </w:p>
    <w:p w14:paraId="285FD963" w14:textId="77777777" w:rsidR="00252402" w:rsidRDefault="00252402" w:rsidP="007661B3">
      <w:pPr>
        <w:rPr>
          <w:rFonts w:ascii="Arial" w:hAnsi="Arial" w:cs="Arial"/>
          <w:b/>
          <w:sz w:val="23"/>
          <w:szCs w:val="23"/>
          <w:lang w:val="en-GB"/>
        </w:rPr>
      </w:pPr>
    </w:p>
    <w:p w14:paraId="002369E9" w14:textId="77777777" w:rsidR="00252402" w:rsidRDefault="00252402" w:rsidP="007661B3">
      <w:pPr>
        <w:rPr>
          <w:rFonts w:ascii="Arial" w:hAnsi="Arial" w:cs="Arial"/>
          <w:b/>
          <w:sz w:val="23"/>
          <w:szCs w:val="23"/>
          <w:lang w:val="en-GB"/>
        </w:rPr>
      </w:pPr>
    </w:p>
    <w:p w14:paraId="69A2B2EF" w14:textId="77777777" w:rsidR="00252402" w:rsidRDefault="00252402" w:rsidP="007661B3">
      <w:pPr>
        <w:rPr>
          <w:rFonts w:ascii="Arial" w:hAnsi="Arial" w:cs="Arial"/>
          <w:b/>
          <w:sz w:val="23"/>
          <w:szCs w:val="23"/>
          <w:lang w:val="en-GB"/>
        </w:rPr>
      </w:pPr>
    </w:p>
    <w:p w14:paraId="21B769DF" w14:textId="77777777" w:rsidR="00252402" w:rsidRDefault="00252402" w:rsidP="007661B3">
      <w:pPr>
        <w:rPr>
          <w:rFonts w:ascii="Arial" w:hAnsi="Arial" w:cs="Arial"/>
          <w:b/>
          <w:sz w:val="23"/>
          <w:szCs w:val="23"/>
          <w:lang w:val="en-GB"/>
        </w:rPr>
      </w:pPr>
    </w:p>
    <w:p w14:paraId="14655938" w14:textId="77777777" w:rsidR="00252402" w:rsidRDefault="00252402" w:rsidP="007661B3">
      <w:pPr>
        <w:rPr>
          <w:rFonts w:ascii="Arial" w:hAnsi="Arial" w:cs="Arial"/>
          <w:b/>
          <w:sz w:val="23"/>
          <w:szCs w:val="23"/>
          <w:lang w:val="en-GB"/>
        </w:rPr>
      </w:pPr>
    </w:p>
    <w:p w14:paraId="0F1C7E95" w14:textId="77777777" w:rsidR="00252402" w:rsidRDefault="00252402" w:rsidP="007661B3">
      <w:pPr>
        <w:rPr>
          <w:rFonts w:ascii="Arial" w:hAnsi="Arial" w:cs="Arial"/>
          <w:b/>
          <w:sz w:val="23"/>
          <w:szCs w:val="23"/>
          <w:lang w:val="en-GB"/>
        </w:rPr>
      </w:pPr>
    </w:p>
    <w:p w14:paraId="5330C74F" w14:textId="77777777" w:rsidR="00252402" w:rsidRDefault="00252402" w:rsidP="007661B3">
      <w:pPr>
        <w:rPr>
          <w:rFonts w:ascii="Arial" w:hAnsi="Arial" w:cs="Arial"/>
          <w:b/>
          <w:sz w:val="23"/>
          <w:szCs w:val="23"/>
          <w:lang w:val="en-GB"/>
        </w:rPr>
      </w:pPr>
    </w:p>
    <w:p w14:paraId="115B0FD9" w14:textId="77777777" w:rsidR="00252402" w:rsidRDefault="00252402" w:rsidP="007661B3">
      <w:pPr>
        <w:rPr>
          <w:rFonts w:ascii="Arial" w:hAnsi="Arial" w:cs="Arial"/>
          <w:b/>
          <w:sz w:val="23"/>
          <w:szCs w:val="23"/>
          <w:lang w:val="en-GB"/>
        </w:rPr>
      </w:pPr>
    </w:p>
    <w:p w14:paraId="6D7BABC1" w14:textId="77777777" w:rsidR="00252402" w:rsidRDefault="00252402" w:rsidP="007661B3">
      <w:pPr>
        <w:rPr>
          <w:rFonts w:ascii="Arial" w:hAnsi="Arial" w:cs="Arial"/>
          <w:b/>
          <w:sz w:val="23"/>
          <w:szCs w:val="23"/>
          <w:lang w:val="en-GB"/>
        </w:rPr>
      </w:pPr>
    </w:p>
    <w:p w14:paraId="3C790698" w14:textId="77777777" w:rsidR="00252402" w:rsidRDefault="00252402" w:rsidP="007661B3">
      <w:pPr>
        <w:rPr>
          <w:rFonts w:ascii="Arial" w:hAnsi="Arial" w:cs="Arial"/>
          <w:b/>
          <w:sz w:val="23"/>
          <w:szCs w:val="23"/>
          <w:lang w:val="en-GB"/>
        </w:rPr>
      </w:pPr>
    </w:p>
    <w:p w14:paraId="09FEDC40" w14:textId="77777777" w:rsidR="00252402" w:rsidRDefault="00252402" w:rsidP="007661B3">
      <w:pPr>
        <w:rPr>
          <w:rFonts w:ascii="Arial" w:hAnsi="Arial" w:cs="Arial"/>
          <w:b/>
          <w:sz w:val="23"/>
          <w:szCs w:val="23"/>
          <w:lang w:val="en-GB"/>
        </w:rPr>
      </w:pPr>
    </w:p>
    <w:p w14:paraId="11542D5D" w14:textId="77777777" w:rsidR="00252402" w:rsidRDefault="00252402" w:rsidP="007661B3">
      <w:pPr>
        <w:rPr>
          <w:rFonts w:ascii="Arial" w:hAnsi="Arial" w:cs="Arial"/>
          <w:b/>
          <w:sz w:val="23"/>
          <w:szCs w:val="23"/>
          <w:lang w:val="en-GB"/>
        </w:rPr>
      </w:pPr>
    </w:p>
    <w:p w14:paraId="655CFF68" w14:textId="77777777" w:rsidR="00252402" w:rsidRDefault="00252402" w:rsidP="007661B3">
      <w:pPr>
        <w:rPr>
          <w:rFonts w:ascii="Arial" w:hAnsi="Arial" w:cs="Arial"/>
          <w:b/>
          <w:sz w:val="23"/>
          <w:szCs w:val="23"/>
          <w:lang w:val="en-GB"/>
        </w:rPr>
      </w:pPr>
    </w:p>
    <w:p w14:paraId="3BBF2295" w14:textId="77777777" w:rsidR="00252402" w:rsidRDefault="00252402" w:rsidP="007661B3">
      <w:pPr>
        <w:rPr>
          <w:rFonts w:ascii="Arial" w:hAnsi="Arial" w:cs="Arial"/>
          <w:b/>
          <w:sz w:val="23"/>
          <w:szCs w:val="23"/>
          <w:lang w:val="en-GB"/>
        </w:rPr>
      </w:pPr>
    </w:p>
    <w:p w14:paraId="2E9E73E3" w14:textId="77777777" w:rsidR="00252402" w:rsidRDefault="00252402" w:rsidP="007661B3">
      <w:pPr>
        <w:rPr>
          <w:rFonts w:ascii="Arial" w:hAnsi="Arial" w:cs="Arial"/>
          <w:b/>
          <w:sz w:val="23"/>
          <w:szCs w:val="23"/>
          <w:lang w:val="en-GB"/>
        </w:rPr>
      </w:pPr>
    </w:p>
    <w:p w14:paraId="0FD0A96E" w14:textId="77777777" w:rsidR="00252402" w:rsidRDefault="00252402" w:rsidP="007661B3">
      <w:pPr>
        <w:rPr>
          <w:rFonts w:ascii="Arial" w:hAnsi="Arial" w:cs="Arial"/>
          <w:b/>
          <w:sz w:val="23"/>
          <w:szCs w:val="23"/>
          <w:lang w:val="en-GB"/>
        </w:rPr>
      </w:pPr>
    </w:p>
    <w:p w14:paraId="53008BE5" w14:textId="77777777" w:rsidR="00252402" w:rsidRDefault="00252402" w:rsidP="007661B3">
      <w:pPr>
        <w:rPr>
          <w:rFonts w:ascii="Arial" w:hAnsi="Arial" w:cs="Arial"/>
          <w:b/>
          <w:sz w:val="23"/>
          <w:szCs w:val="23"/>
          <w:lang w:val="en-GB"/>
        </w:rPr>
      </w:pPr>
    </w:p>
    <w:p w14:paraId="4CC1B1A4" w14:textId="77777777" w:rsidR="007661B3" w:rsidRPr="00B94A8F" w:rsidRDefault="007661B3" w:rsidP="007661B3">
      <w:pPr>
        <w:rPr>
          <w:rFonts w:ascii="Arial" w:hAnsi="Arial" w:cs="Arial"/>
          <w:b/>
          <w:sz w:val="23"/>
          <w:szCs w:val="23"/>
          <w:lang w:val="en-GB"/>
        </w:rPr>
      </w:pPr>
      <w:r>
        <w:rPr>
          <w:rFonts w:ascii="Arial" w:hAnsi="Arial" w:cs="Arial"/>
          <w:b/>
          <w:sz w:val="23"/>
          <w:szCs w:val="23"/>
          <w:lang w:val="en-GB"/>
        </w:rPr>
        <w:t>CUSTOMER</w:t>
      </w:r>
      <w:r w:rsidRPr="00535511">
        <w:rPr>
          <w:rFonts w:ascii="Arial" w:hAnsi="Arial" w:cs="Arial"/>
          <w:b/>
          <w:sz w:val="23"/>
          <w:szCs w:val="23"/>
          <w:lang w:val="en-GB"/>
        </w:rPr>
        <w:t xml:space="preserve"> SIGNOFF</w:t>
      </w:r>
      <w:r>
        <w:rPr>
          <w:rFonts w:ascii="Arial" w:hAnsi="Arial" w:cs="Arial"/>
          <w:b/>
          <w:sz w:val="23"/>
          <w:szCs w:val="23"/>
          <w:lang w:val="en-GB"/>
        </w:rPr>
        <w:t xml:space="preserve"> – BCA LIFE </w:t>
      </w:r>
    </w:p>
    <w:tbl>
      <w:tblPr>
        <w:tblStyle w:val="TableGrid"/>
        <w:tblW w:w="0" w:type="auto"/>
        <w:tblLook w:val="04A0" w:firstRow="1" w:lastRow="0" w:firstColumn="1" w:lastColumn="0" w:noHBand="0" w:noVBand="1"/>
      </w:tblPr>
      <w:tblGrid>
        <w:gridCol w:w="2965"/>
        <w:gridCol w:w="3150"/>
        <w:gridCol w:w="2901"/>
      </w:tblGrid>
      <w:tr w:rsidR="007661B3" w14:paraId="57D295FC" w14:textId="77777777" w:rsidTr="00514C63">
        <w:trPr>
          <w:trHeight w:val="233"/>
        </w:trPr>
        <w:tc>
          <w:tcPr>
            <w:tcW w:w="9016" w:type="dxa"/>
            <w:gridSpan w:val="3"/>
          </w:tcPr>
          <w:p w14:paraId="3DC8B4F3" w14:textId="77777777" w:rsidR="007661B3" w:rsidRPr="00086C47" w:rsidRDefault="007661B3" w:rsidP="00514C63">
            <w:pPr>
              <w:jc w:val="center"/>
              <w:rPr>
                <w:rFonts w:ascii="Arial" w:hAnsi="Arial" w:cs="Arial"/>
                <w:sz w:val="21"/>
                <w:szCs w:val="21"/>
                <w:lang w:val="en-GB"/>
              </w:rPr>
            </w:pPr>
            <w:r w:rsidRPr="00086C47">
              <w:rPr>
                <w:rFonts w:ascii="Arial" w:hAnsi="Arial" w:cs="Arial"/>
                <w:sz w:val="21"/>
                <w:szCs w:val="21"/>
                <w:lang w:val="en-GB"/>
              </w:rPr>
              <w:t>Review</w:t>
            </w:r>
            <w:r>
              <w:rPr>
                <w:rFonts w:ascii="Arial" w:hAnsi="Arial" w:cs="Arial"/>
                <w:sz w:val="21"/>
                <w:szCs w:val="21"/>
                <w:lang w:val="en-GB"/>
              </w:rPr>
              <w:t>ed/</w:t>
            </w:r>
            <w:r w:rsidRPr="00086C47">
              <w:rPr>
                <w:rFonts w:ascii="Arial" w:hAnsi="Arial" w:cs="Arial"/>
                <w:sz w:val="21"/>
                <w:szCs w:val="21"/>
                <w:lang w:val="en-GB"/>
              </w:rPr>
              <w:t>Accepted By:</w:t>
            </w:r>
          </w:p>
        </w:tc>
      </w:tr>
      <w:tr w:rsidR="00590231" w14:paraId="7748E46B" w14:textId="77777777" w:rsidTr="00514C63">
        <w:tc>
          <w:tcPr>
            <w:tcW w:w="2965" w:type="dxa"/>
          </w:tcPr>
          <w:p w14:paraId="06340A25" w14:textId="77777777" w:rsidR="00590231" w:rsidRDefault="00590231" w:rsidP="00590231"/>
          <w:p w14:paraId="1575F35A" w14:textId="77777777" w:rsidR="00590231" w:rsidRDefault="00590231" w:rsidP="00590231"/>
          <w:p w14:paraId="6905893A" w14:textId="77777777" w:rsidR="00590231" w:rsidRDefault="00590231" w:rsidP="00590231"/>
          <w:p w14:paraId="146E657E" w14:textId="77777777" w:rsidR="00590231" w:rsidRDefault="00590231" w:rsidP="00590231"/>
          <w:p w14:paraId="5090617E" w14:textId="77777777" w:rsidR="00590231" w:rsidRDefault="00590231" w:rsidP="00590231"/>
        </w:tc>
        <w:tc>
          <w:tcPr>
            <w:tcW w:w="3150" w:type="dxa"/>
          </w:tcPr>
          <w:p w14:paraId="4DF90DAB" w14:textId="77777777" w:rsidR="00590231" w:rsidRDefault="00590231" w:rsidP="00590231"/>
        </w:tc>
        <w:tc>
          <w:tcPr>
            <w:tcW w:w="2901" w:type="dxa"/>
          </w:tcPr>
          <w:p w14:paraId="668E2C5D" w14:textId="77777777" w:rsidR="00590231" w:rsidRDefault="00590231" w:rsidP="00590231"/>
        </w:tc>
      </w:tr>
      <w:tr w:rsidR="00590231" w14:paraId="1F2C54FD" w14:textId="77777777" w:rsidTr="00514C63">
        <w:tc>
          <w:tcPr>
            <w:tcW w:w="2965" w:type="dxa"/>
          </w:tcPr>
          <w:p w14:paraId="0C7E7054" w14:textId="77777777" w:rsidR="00590231" w:rsidRPr="00C15A93" w:rsidRDefault="00590231" w:rsidP="00590231">
            <w:pPr>
              <w:rPr>
                <w:rFonts w:ascii="Arial" w:hAnsi="Arial" w:cs="Arial"/>
                <w:sz w:val="20"/>
                <w:szCs w:val="20"/>
                <w:lang w:val="en-GB"/>
              </w:rPr>
            </w:pPr>
            <w:r w:rsidRPr="00C15A93">
              <w:rPr>
                <w:rFonts w:ascii="Arial" w:hAnsi="Arial" w:cs="Arial"/>
                <w:sz w:val="20"/>
                <w:szCs w:val="20"/>
                <w:lang w:val="en-GB"/>
              </w:rPr>
              <w:t xml:space="preserve">Name: Vera Lisnan </w:t>
            </w:r>
          </w:p>
          <w:p w14:paraId="69A80D8C" w14:textId="77777777" w:rsidR="00590231" w:rsidRPr="00C15A93" w:rsidRDefault="00590231" w:rsidP="00590231">
            <w:pPr>
              <w:rPr>
                <w:rFonts w:ascii="Arial" w:hAnsi="Arial" w:cs="Arial"/>
                <w:sz w:val="20"/>
                <w:szCs w:val="20"/>
                <w:lang w:val="en-GB"/>
              </w:rPr>
            </w:pPr>
            <w:r w:rsidRPr="00C15A93">
              <w:rPr>
                <w:rFonts w:ascii="Arial" w:hAnsi="Arial" w:cs="Arial"/>
                <w:sz w:val="20"/>
                <w:szCs w:val="20"/>
                <w:lang w:val="en-GB"/>
              </w:rPr>
              <w:t>Title: In Branch</w:t>
            </w:r>
          </w:p>
          <w:p w14:paraId="3365BAEF" w14:textId="6F1C9530" w:rsidR="00590231" w:rsidRPr="00C15A93" w:rsidRDefault="00590231" w:rsidP="00590231">
            <w:pPr>
              <w:rPr>
                <w:rFonts w:ascii="Arial" w:hAnsi="Arial" w:cs="Arial"/>
                <w:b/>
                <w:sz w:val="20"/>
                <w:szCs w:val="20"/>
                <w:lang w:val="en-GB"/>
              </w:rPr>
            </w:pPr>
            <w:r w:rsidRPr="00C15A93">
              <w:rPr>
                <w:rFonts w:ascii="Arial" w:hAnsi="Arial" w:cs="Arial"/>
                <w:sz w:val="20"/>
                <w:szCs w:val="20"/>
                <w:lang w:val="en-GB"/>
              </w:rPr>
              <w:t>Date:</w:t>
            </w:r>
          </w:p>
        </w:tc>
        <w:tc>
          <w:tcPr>
            <w:tcW w:w="3150" w:type="dxa"/>
          </w:tcPr>
          <w:p w14:paraId="72EB52A1" w14:textId="77777777" w:rsidR="00590231" w:rsidRPr="00C15A93" w:rsidRDefault="00590231" w:rsidP="00590231">
            <w:pPr>
              <w:rPr>
                <w:rFonts w:ascii="Arial" w:hAnsi="Arial" w:cs="Arial"/>
                <w:sz w:val="20"/>
                <w:szCs w:val="20"/>
                <w:lang w:val="en-GB"/>
              </w:rPr>
            </w:pPr>
            <w:r w:rsidRPr="00C15A93">
              <w:rPr>
                <w:rFonts w:ascii="Arial" w:hAnsi="Arial" w:cs="Arial"/>
                <w:sz w:val="20"/>
                <w:szCs w:val="20"/>
                <w:lang w:val="en-GB"/>
              </w:rPr>
              <w:t xml:space="preserve">Name: </w:t>
            </w:r>
            <w:r>
              <w:rPr>
                <w:rFonts w:ascii="Arial" w:hAnsi="Arial" w:cs="Arial"/>
                <w:sz w:val="20"/>
                <w:szCs w:val="20"/>
                <w:lang w:val="en-GB"/>
              </w:rPr>
              <w:t>Maria Junita</w:t>
            </w:r>
          </w:p>
          <w:p w14:paraId="48CDEC1D" w14:textId="77777777" w:rsidR="00590231" w:rsidRPr="00C15A93" w:rsidRDefault="00590231" w:rsidP="00590231">
            <w:pPr>
              <w:rPr>
                <w:rFonts w:ascii="Arial" w:hAnsi="Arial" w:cs="Arial"/>
                <w:sz w:val="20"/>
                <w:szCs w:val="20"/>
                <w:lang w:val="en-GB"/>
              </w:rPr>
            </w:pPr>
            <w:r w:rsidRPr="00C15A93">
              <w:rPr>
                <w:rFonts w:ascii="Arial" w:hAnsi="Arial" w:cs="Arial"/>
                <w:sz w:val="20"/>
                <w:szCs w:val="20"/>
                <w:lang w:val="en-GB"/>
              </w:rPr>
              <w:t xml:space="preserve">Title: </w:t>
            </w:r>
            <w:r>
              <w:rPr>
                <w:rFonts w:ascii="Arial" w:hAnsi="Arial" w:cs="Arial"/>
                <w:sz w:val="20"/>
                <w:szCs w:val="20"/>
                <w:lang w:val="en-GB"/>
              </w:rPr>
              <w:t>Sales Support</w:t>
            </w:r>
          </w:p>
          <w:p w14:paraId="3F91ABB9" w14:textId="1EE7F7AB" w:rsidR="00590231" w:rsidRPr="00C15A93" w:rsidRDefault="00590231" w:rsidP="00590231">
            <w:pPr>
              <w:rPr>
                <w:sz w:val="20"/>
                <w:szCs w:val="20"/>
              </w:rPr>
            </w:pPr>
            <w:r w:rsidRPr="00C15A93">
              <w:rPr>
                <w:rFonts w:ascii="Arial" w:hAnsi="Arial" w:cs="Arial"/>
                <w:sz w:val="20"/>
                <w:szCs w:val="20"/>
                <w:lang w:val="en-GB"/>
              </w:rPr>
              <w:t>Date:</w:t>
            </w:r>
          </w:p>
        </w:tc>
        <w:tc>
          <w:tcPr>
            <w:tcW w:w="2901" w:type="dxa"/>
          </w:tcPr>
          <w:p w14:paraId="78A6E0B0" w14:textId="77777777" w:rsidR="00590231" w:rsidRPr="00C15A93" w:rsidRDefault="00590231" w:rsidP="00590231">
            <w:pPr>
              <w:rPr>
                <w:rFonts w:ascii="Arial" w:hAnsi="Arial" w:cs="Arial"/>
                <w:sz w:val="20"/>
                <w:szCs w:val="20"/>
                <w:lang w:val="en-GB"/>
              </w:rPr>
            </w:pPr>
            <w:r>
              <w:rPr>
                <w:rFonts w:ascii="Arial" w:hAnsi="Arial" w:cs="Arial"/>
                <w:sz w:val="20"/>
                <w:szCs w:val="20"/>
                <w:lang w:val="en-GB"/>
              </w:rPr>
              <w:t>Name: Eko Logito</w:t>
            </w:r>
            <w:r w:rsidRPr="00C15A93">
              <w:rPr>
                <w:rFonts w:ascii="Arial" w:hAnsi="Arial" w:cs="Arial"/>
                <w:sz w:val="20"/>
                <w:szCs w:val="20"/>
                <w:lang w:val="en-GB"/>
              </w:rPr>
              <w:t xml:space="preserve"> </w:t>
            </w:r>
          </w:p>
          <w:p w14:paraId="3506BC9F" w14:textId="77777777" w:rsidR="00590231" w:rsidRPr="00C15A93" w:rsidRDefault="00590231" w:rsidP="00590231">
            <w:pPr>
              <w:rPr>
                <w:rFonts w:ascii="Arial" w:hAnsi="Arial" w:cs="Arial"/>
                <w:sz w:val="20"/>
                <w:szCs w:val="20"/>
                <w:lang w:val="en-GB"/>
              </w:rPr>
            </w:pPr>
            <w:r>
              <w:rPr>
                <w:rFonts w:ascii="Arial" w:hAnsi="Arial" w:cs="Arial"/>
                <w:sz w:val="20"/>
                <w:szCs w:val="20"/>
                <w:lang w:val="en-GB"/>
              </w:rPr>
              <w:t>Title: Sales Support</w:t>
            </w:r>
            <w:r w:rsidRPr="00C15A93">
              <w:rPr>
                <w:rFonts w:ascii="Arial" w:hAnsi="Arial" w:cs="Arial"/>
                <w:sz w:val="20"/>
                <w:szCs w:val="20"/>
                <w:lang w:val="en-GB"/>
              </w:rPr>
              <w:t xml:space="preserve"> Head</w:t>
            </w:r>
          </w:p>
          <w:p w14:paraId="43153202" w14:textId="5E7EDCD4" w:rsidR="00590231" w:rsidRPr="00C15A93" w:rsidRDefault="00590231" w:rsidP="00590231">
            <w:pPr>
              <w:rPr>
                <w:rFonts w:ascii="Arial" w:hAnsi="Arial" w:cs="Arial"/>
                <w:sz w:val="20"/>
                <w:szCs w:val="20"/>
                <w:lang w:val="en-GB"/>
              </w:rPr>
            </w:pPr>
            <w:r w:rsidRPr="00C15A93">
              <w:rPr>
                <w:rFonts w:ascii="Arial" w:hAnsi="Arial" w:cs="Arial"/>
                <w:sz w:val="20"/>
                <w:szCs w:val="20"/>
                <w:lang w:val="en-GB"/>
              </w:rPr>
              <w:t>Date:</w:t>
            </w:r>
          </w:p>
        </w:tc>
      </w:tr>
      <w:tr w:rsidR="00590231" w14:paraId="0E9803F9" w14:textId="77777777" w:rsidTr="00514C63">
        <w:tc>
          <w:tcPr>
            <w:tcW w:w="2965" w:type="dxa"/>
          </w:tcPr>
          <w:p w14:paraId="43EA8C47" w14:textId="77777777" w:rsidR="00590231" w:rsidRPr="00C15A93" w:rsidRDefault="00590231" w:rsidP="00590231">
            <w:pPr>
              <w:rPr>
                <w:sz w:val="20"/>
                <w:szCs w:val="20"/>
              </w:rPr>
            </w:pPr>
          </w:p>
          <w:p w14:paraId="181462C7" w14:textId="77777777" w:rsidR="00590231" w:rsidRPr="00C15A93" w:rsidRDefault="00590231" w:rsidP="00590231">
            <w:pPr>
              <w:rPr>
                <w:sz w:val="20"/>
                <w:szCs w:val="20"/>
              </w:rPr>
            </w:pPr>
          </w:p>
          <w:p w14:paraId="611E1DBE" w14:textId="77777777" w:rsidR="00590231" w:rsidRPr="00C15A93" w:rsidRDefault="00590231" w:rsidP="00590231">
            <w:pPr>
              <w:rPr>
                <w:sz w:val="20"/>
                <w:szCs w:val="20"/>
              </w:rPr>
            </w:pPr>
          </w:p>
          <w:p w14:paraId="5B67FDBB" w14:textId="77777777" w:rsidR="00590231" w:rsidRPr="00C15A93" w:rsidRDefault="00590231" w:rsidP="00590231">
            <w:pPr>
              <w:rPr>
                <w:sz w:val="20"/>
                <w:szCs w:val="20"/>
              </w:rPr>
            </w:pPr>
          </w:p>
          <w:p w14:paraId="0B1EEB06" w14:textId="77777777" w:rsidR="00590231" w:rsidRPr="00C15A93" w:rsidRDefault="00590231" w:rsidP="00590231">
            <w:pPr>
              <w:rPr>
                <w:sz w:val="20"/>
                <w:szCs w:val="20"/>
              </w:rPr>
            </w:pPr>
          </w:p>
        </w:tc>
        <w:tc>
          <w:tcPr>
            <w:tcW w:w="3150" w:type="dxa"/>
          </w:tcPr>
          <w:p w14:paraId="3C2AFBF4" w14:textId="77777777" w:rsidR="00590231" w:rsidRPr="00C15A93" w:rsidRDefault="00590231" w:rsidP="00590231">
            <w:pPr>
              <w:rPr>
                <w:sz w:val="20"/>
                <w:szCs w:val="20"/>
              </w:rPr>
            </w:pPr>
          </w:p>
        </w:tc>
        <w:tc>
          <w:tcPr>
            <w:tcW w:w="2901" w:type="dxa"/>
          </w:tcPr>
          <w:p w14:paraId="58109103" w14:textId="77777777" w:rsidR="00590231" w:rsidRPr="00C15A93" w:rsidRDefault="00590231" w:rsidP="00590231">
            <w:pPr>
              <w:rPr>
                <w:sz w:val="20"/>
                <w:szCs w:val="20"/>
              </w:rPr>
            </w:pPr>
          </w:p>
        </w:tc>
      </w:tr>
      <w:tr w:rsidR="00590231" w:rsidRPr="00324B96" w14:paraId="7275FB32" w14:textId="77777777" w:rsidTr="00514C63">
        <w:tc>
          <w:tcPr>
            <w:tcW w:w="2965" w:type="dxa"/>
          </w:tcPr>
          <w:p w14:paraId="56E84CF9" w14:textId="77777777" w:rsidR="00590231" w:rsidRPr="00C15A93" w:rsidRDefault="00590231" w:rsidP="00590231">
            <w:pPr>
              <w:rPr>
                <w:rFonts w:ascii="Arial" w:hAnsi="Arial" w:cs="Arial"/>
                <w:sz w:val="20"/>
                <w:szCs w:val="20"/>
                <w:lang w:val="en-GB"/>
              </w:rPr>
            </w:pPr>
            <w:r>
              <w:rPr>
                <w:rFonts w:ascii="Arial" w:hAnsi="Arial" w:cs="Arial"/>
                <w:sz w:val="20"/>
                <w:szCs w:val="20"/>
                <w:lang w:val="en-GB"/>
              </w:rPr>
              <w:t>Name: Eko Mungki</w:t>
            </w:r>
          </w:p>
          <w:p w14:paraId="28DDCA92" w14:textId="77777777" w:rsidR="00590231" w:rsidRPr="00C15A93" w:rsidRDefault="00590231" w:rsidP="00590231">
            <w:pPr>
              <w:rPr>
                <w:rFonts w:ascii="Arial" w:hAnsi="Arial" w:cs="Arial"/>
                <w:sz w:val="20"/>
                <w:szCs w:val="20"/>
                <w:lang w:val="en-GB"/>
              </w:rPr>
            </w:pPr>
            <w:r w:rsidRPr="00C15A93">
              <w:rPr>
                <w:rFonts w:ascii="Arial" w:hAnsi="Arial" w:cs="Arial"/>
                <w:sz w:val="20"/>
                <w:szCs w:val="20"/>
                <w:lang w:val="en-GB"/>
              </w:rPr>
              <w:t xml:space="preserve">Title: </w:t>
            </w:r>
            <w:r>
              <w:rPr>
                <w:rFonts w:ascii="Arial" w:hAnsi="Arial" w:cs="Arial"/>
                <w:sz w:val="20"/>
                <w:szCs w:val="20"/>
                <w:lang w:val="en-GB"/>
              </w:rPr>
              <w:t>New Business</w:t>
            </w:r>
          </w:p>
          <w:p w14:paraId="3B83087F" w14:textId="5FB0FBE8" w:rsidR="00590231" w:rsidRPr="00C15A93" w:rsidRDefault="00590231" w:rsidP="00590231">
            <w:pPr>
              <w:rPr>
                <w:rFonts w:ascii="Arial" w:hAnsi="Arial" w:cs="Arial"/>
                <w:b/>
                <w:sz w:val="20"/>
                <w:szCs w:val="20"/>
                <w:lang w:val="en-GB"/>
              </w:rPr>
            </w:pPr>
            <w:r w:rsidRPr="00C15A93">
              <w:rPr>
                <w:rFonts w:ascii="Arial" w:hAnsi="Arial" w:cs="Arial"/>
                <w:sz w:val="20"/>
                <w:szCs w:val="20"/>
                <w:lang w:val="en-GB"/>
              </w:rPr>
              <w:t>Date:</w:t>
            </w:r>
          </w:p>
        </w:tc>
        <w:tc>
          <w:tcPr>
            <w:tcW w:w="3150" w:type="dxa"/>
          </w:tcPr>
          <w:p w14:paraId="220F56A5" w14:textId="77777777" w:rsidR="00590231" w:rsidRPr="00C15A93" w:rsidRDefault="00590231" w:rsidP="00590231">
            <w:pPr>
              <w:rPr>
                <w:rFonts w:ascii="Arial" w:hAnsi="Arial" w:cs="Arial"/>
                <w:sz w:val="20"/>
                <w:szCs w:val="20"/>
                <w:lang w:val="en-GB"/>
              </w:rPr>
            </w:pPr>
            <w:r w:rsidRPr="00C15A93">
              <w:rPr>
                <w:rFonts w:ascii="Arial" w:hAnsi="Arial" w:cs="Arial"/>
                <w:sz w:val="20"/>
                <w:szCs w:val="20"/>
                <w:lang w:val="en-GB"/>
              </w:rPr>
              <w:t xml:space="preserve">Name: </w:t>
            </w:r>
            <w:r>
              <w:rPr>
                <w:rFonts w:ascii="Arial" w:hAnsi="Arial" w:cs="Arial"/>
                <w:sz w:val="20"/>
                <w:szCs w:val="20"/>
                <w:lang w:val="en-GB"/>
              </w:rPr>
              <w:t>Susilowati</w:t>
            </w:r>
          </w:p>
          <w:p w14:paraId="417BBAC7" w14:textId="77777777" w:rsidR="00590231" w:rsidRPr="00C15A93" w:rsidRDefault="00590231" w:rsidP="00590231">
            <w:pPr>
              <w:rPr>
                <w:rFonts w:ascii="Arial" w:hAnsi="Arial" w:cs="Arial"/>
                <w:sz w:val="20"/>
                <w:szCs w:val="20"/>
                <w:lang w:val="en-GB"/>
              </w:rPr>
            </w:pPr>
            <w:r w:rsidRPr="00C15A93">
              <w:rPr>
                <w:rFonts w:ascii="Arial" w:hAnsi="Arial" w:cs="Arial"/>
                <w:sz w:val="20"/>
                <w:szCs w:val="20"/>
                <w:lang w:val="en-GB"/>
              </w:rPr>
              <w:t xml:space="preserve">Title: </w:t>
            </w:r>
            <w:r>
              <w:rPr>
                <w:rFonts w:ascii="Arial" w:hAnsi="Arial" w:cs="Arial"/>
                <w:sz w:val="20"/>
                <w:szCs w:val="20"/>
                <w:lang w:val="en-GB"/>
              </w:rPr>
              <w:t>New Business Head</w:t>
            </w:r>
          </w:p>
          <w:p w14:paraId="048AB564" w14:textId="42B93F08" w:rsidR="00590231" w:rsidRPr="00C15A93" w:rsidRDefault="00590231" w:rsidP="00590231">
            <w:pPr>
              <w:rPr>
                <w:sz w:val="20"/>
                <w:szCs w:val="20"/>
              </w:rPr>
            </w:pPr>
            <w:r w:rsidRPr="00C15A93">
              <w:rPr>
                <w:rFonts w:ascii="Arial" w:hAnsi="Arial" w:cs="Arial"/>
                <w:sz w:val="20"/>
                <w:szCs w:val="20"/>
                <w:lang w:val="en-GB"/>
              </w:rPr>
              <w:t>Date:</w:t>
            </w:r>
          </w:p>
        </w:tc>
        <w:tc>
          <w:tcPr>
            <w:tcW w:w="2901" w:type="dxa"/>
          </w:tcPr>
          <w:p w14:paraId="2CD06642" w14:textId="73A224B8" w:rsidR="00590231" w:rsidRPr="00C15A93" w:rsidRDefault="00590231" w:rsidP="00590231">
            <w:pPr>
              <w:rPr>
                <w:rFonts w:ascii="Arial" w:hAnsi="Arial" w:cs="Arial"/>
                <w:sz w:val="20"/>
                <w:szCs w:val="20"/>
                <w:lang w:val="en-GB"/>
              </w:rPr>
            </w:pPr>
            <w:r w:rsidRPr="00C15A93">
              <w:rPr>
                <w:rFonts w:ascii="Arial" w:hAnsi="Arial" w:cs="Arial"/>
                <w:sz w:val="20"/>
                <w:szCs w:val="20"/>
                <w:lang w:val="en-GB"/>
              </w:rPr>
              <w:t xml:space="preserve">Name: </w:t>
            </w:r>
            <w:r w:rsidR="001E7337">
              <w:rPr>
                <w:rFonts w:ascii="Arial" w:hAnsi="Arial" w:cs="Arial"/>
                <w:sz w:val="20"/>
                <w:szCs w:val="20"/>
                <w:lang w:val="en-GB"/>
              </w:rPr>
              <w:t>Daniel Kuhon</w:t>
            </w:r>
          </w:p>
          <w:p w14:paraId="51EFC4B2" w14:textId="59410BF3" w:rsidR="00590231" w:rsidRPr="00C15A93" w:rsidRDefault="00590231" w:rsidP="00590231">
            <w:pPr>
              <w:rPr>
                <w:rFonts w:ascii="Arial" w:hAnsi="Arial" w:cs="Arial"/>
                <w:sz w:val="20"/>
                <w:szCs w:val="20"/>
                <w:lang w:val="en-GB"/>
              </w:rPr>
            </w:pPr>
            <w:r w:rsidRPr="00C15A93">
              <w:rPr>
                <w:rFonts w:ascii="Arial" w:hAnsi="Arial" w:cs="Arial"/>
                <w:sz w:val="20"/>
                <w:szCs w:val="20"/>
                <w:lang w:val="en-GB"/>
              </w:rPr>
              <w:t xml:space="preserve">Title: </w:t>
            </w:r>
            <w:r w:rsidR="001E7337">
              <w:rPr>
                <w:rFonts w:ascii="Arial" w:hAnsi="Arial" w:cs="Arial"/>
                <w:sz w:val="20"/>
                <w:szCs w:val="20"/>
                <w:lang w:val="en-GB"/>
              </w:rPr>
              <w:t>UW</w:t>
            </w:r>
          </w:p>
          <w:p w14:paraId="789475BE" w14:textId="7659CEE1" w:rsidR="00590231" w:rsidRPr="00C15A93" w:rsidRDefault="00590231" w:rsidP="00590231">
            <w:pPr>
              <w:rPr>
                <w:rFonts w:ascii="Arial" w:hAnsi="Arial" w:cs="Arial"/>
                <w:sz w:val="20"/>
                <w:szCs w:val="20"/>
                <w:lang w:val="en-GB"/>
              </w:rPr>
            </w:pPr>
            <w:r w:rsidRPr="00C15A93">
              <w:rPr>
                <w:rFonts w:ascii="Arial" w:hAnsi="Arial" w:cs="Arial"/>
                <w:sz w:val="20"/>
                <w:szCs w:val="20"/>
                <w:lang w:val="en-GB"/>
              </w:rPr>
              <w:t>Date:</w:t>
            </w:r>
          </w:p>
        </w:tc>
      </w:tr>
      <w:tr w:rsidR="00590231" w14:paraId="31575E4D" w14:textId="77777777" w:rsidTr="00514C63">
        <w:tc>
          <w:tcPr>
            <w:tcW w:w="2965" w:type="dxa"/>
          </w:tcPr>
          <w:p w14:paraId="6E62955B" w14:textId="77777777" w:rsidR="00590231" w:rsidRPr="00C15A93" w:rsidRDefault="00590231" w:rsidP="00590231">
            <w:pPr>
              <w:rPr>
                <w:sz w:val="20"/>
                <w:szCs w:val="20"/>
              </w:rPr>
            </w:pPr>
          </w:p>
          <w:p w14:paraId="5708BB91" w14:textId="77777777" w:rsidR="00590231" w:rsidRPr="00C15A93" w:rsidRDefault="00590231" w:rsidP="00590231">
            <w:pPr>
              <w:rPr>
                <w:sz w:val="20"/>
                <w:szCs w:val="20"/>
              </w:rPr>
            </w:pPr>
          </w:p>
          <w:p w14:paraId="05109F18" w14:textId="77777777" w:rsidR="00590231" w:rsidRPr="00C15A93" w:rsidRDefault="00590231" w:rsidP="00590231">
            <w:pPr>
              <w:rPr>
                <w:sz w:val="20"/>
                <w:szCs w:val="20"/>
              </w:rPr>
            </w:pPr>
          </w:p>
          <w:p w14:paraId="69B40108" w14:textId="77777777" w:rsidR="00590231" w:rsidRPr="00C15A93" w:rsidRDefault="00590231" w:rsidP="00590231">
            <w:pPr>
              <w:rPr>
                <w:sz w:val="20"/>
                <w:szCs w:val="20"/>
              </w:rPr>
            </w:pPr>
          </w:p>
          <w:p w14:paraId="7640EAAF" w14:textId="77777777" w:rsidR="00590231" w:rsidRPr="00C15A93" w:rsidRDefault="00590231" w:rsidP="00590231">
            <w:pPr>
              <w:rPr>
                <w:sz w:val="20"/>
                <w:szCs w:val="20"/>
              </w:rPr>
            </w:pPr>
          </w:p>
        </w:tc>
        <w:tc>
          <w:tcPr>
            <w:tcW w:w="3150" w:type="dxa"/>
          </w:tcPr>
          <w:p w14:paraId="3378314A" w14:textId="77777777" w:rsidR="00590231" w:rsidRPr="00C15A93" w:rsidRDefault="00590231" w:rsidP="00590231">
            <w:pPr>
              <w:rPr>
                <w:sz w:val="20"/>
                <w:szCs w:val="20"/>
              </w:rPr>
            </w:pPr>
          </w:p>
        </w:tc>
        <w:tc>
          <w:tcPr>
            <w:tcW w:w="2901" w:type="dxa"/>
          </w:tcPr>
          <w:p w14:paraId="2507A526" w14:textId="77777777" w:rsidR="00590231" w:rsidRPr="00C15A93" w:rsidRDefault="00590231" w:rsidP="00590231">
            <w:pPr>
              <w:rPr>
                <w:sz w:val="20"/>
                <w:szCs w:val="20"/>
              </w:rPr>
            </w:pPr>
          </w:p>
        </w:tc>
      </w:tr>
      <w:tr w:rsidR="001E7337" w:rsidRPr="00324B96" w14:paraId="1DE8A8EB" w14:textId="77777777" w:rsidTr="00514C63">
        <w:tc>
          <w:tcPr>
            <w:tcW w:w="2965" w:type="dxa"/>
          </w:tcPr>
          <w:p w14:paraId="29BE37CC" w14:textId="4BBF6B68" w:rsidR="001E7337" w:rsidRPr="00C15A93" w:rsidRDefault="001E7337" w:rsidP="001E7337">
            <w:pPr>
              <w:rPr>
                <w:rFonts w:ascii="Arial" w:hAnsi="Arial" w:cs="Arial"/>
                <w:sz w:val="20"/>
                <w:szCs w:val="20"/>
                <w:lang w:val="en-GB"/>
              </w:rPr>
            </w:pPr>
            <w:r>
              <w:rPr>
                <w:rFonts w:ascii="Arial" w:hAnsi="Arial" w:cs="Arial"/>
                <w:sz w:val="20"/>
                <w:szCs w:val="20"/>
                <w:lang w:val="en-GB"/>
              </w:rPr>
              <w:t>Name: Monalita Koswanto</w:t>
            </w:r>
            <w:r w:rsidRPr="00C15A93">
              <w:rPr>
                <w:rFonts w:ascii="Arial" w:hAnsi="Arial" w:cs="Arial"/>
                <w:sz w:val="20"/>
                <w:szCs w:val="20"/>
                <w:lang w:val="en-GB"/>
              </w:rPr>
              <w:t xml:space="preserve"> </w:t>
            </w:r>
          </w:p>
          <w:p w14:paraId="016F6142" w14:textId="32498738" w:rsidR="001E7337" w:rsidRPr="00C15A93" w:rsidRDefault="001E7337" w:rsidP="001E7337">
            <w:pPr>
              <w:rPr>
                <w:rFonts w:ascii="Arial" w:hAnsi="Arial" w:cs="Arial"/>
                <w:sz w:val="20"/>
                <w:szCs w:val="20"/>
                <w:lang w:val="en-GB"/>
              </w:rPr>
            </w:pPr>
            <w:r>
              <w:rPr>
                <w:rFonts w:ascii="Arial" w:hAnsi="Arial" w:cs="Arial"/>
                <w:sz w:val="20"/>
                <w:szCs w:val="20"/>
                <w:lang w:val="en-GB"/>
              </w:rPr>
              <w:t>Title: UW Head</w:t>
            </w:r>
          </w:p>
          <w:p w14:paraId="6687B0B3" w14:textId="28F2D3C8" w:rsidR="001E7337" w:rsidRPr="00C15A93" w:rsidRDefault="001E7337" w:rsidP="001E7337">
            <w:pPr>
              <w:rPr>
                <w:rFonts w:ascii="Arial" w:hAnsi="Arial" w:cs="Arial"/>
                <w:b/>
                <w:sz w:val="20"/>
                <w:szCs w:val="20"/>
                <w:lang w:val="en-GB"/>
              </w:rPr>
            </w:pPr>
            <w:r w:rsidRPr="00C15A93">
              <w:rPr>
                <w:rFonts w:ascii="Arial" w:hAnsi="Arial" w:cs="Arial"/>
                <w:sz w:val="20"/>
                <w:szCs w:val="20"/>
                <w:lang w:val="en-GB"/>
              </w:rPr>
              <w:t>Date:</w:t>
            </w:r>
          </w:p>
        </w:tc>
        <w:tc>
          <w:tcPr>
            <w:tcW w:w="3150" w:type="dxa"/>
          </w:tcPr>
          <w:p w14:paraId="12DE09D7" w14:textId="77777777" w:rsidR="001E7337" w:rsidRPr="00C15A93" w:rsidRDefault="001E7337" w:rsidP="001E7337">
            <w:pPr>
              <w:rPr>
                <w:rFonts w:ascii="Arial" w:hAnsi="Arial" w:cs="Arial"/>
                <w:sz w:val="20"/>
                <w:szCs w:val="20"/>
                <w:lang w:val="en-GB"/>
              </w:rPr>
            </w:pPr>
            <w:r>
              <w:rPr>
                <w:rFonts w:ascii="Arial" w:hAnsi="Arial" w:cs="Arial"/>
                <w:sz w:val="20"/>
                <w:szCs w:val="20"/>
                <w:lang w:val="en-GB"/>
              </w:rPr>
              <w:t>Name: Torsy Siahaan</w:t>
            </w:r>
            <w:r w:rsidRPr="00C15A93">
              <w:rPr>
                <w:rFonts w:ascii="Arial" w:hAnsi="Arial" w:cs="Arial"/>
                <w:sz w:val="20"/>
                <w:szCs w:val="20"/>
                <w:lang w:val="en-GB"/>
              </w:rPr>
              <w:t xml:space="preserve"> </w:t>
            </w:r>
          </w:p>
          <w:p w14:paraId="6B2C2C75" w14:textId="77777777" w:rsidR="001E7337" w:rsidRPr="00C15A93" w:rsidRDefault="001E7337" w:rsidP="001E7337">
            <w:pPr>
              <w:rPr>
                <w:rFonts w:ascii="Arial" w:hAnsi="Arial" w:cs="Arial"/>
                <w:sz w:val="20"/>
                <w:szCs w:val="20"/>
                <w:lang w:val="en-GB"/>
              </w:rPr>
            </w:pPr>
            <w:r w:rsidRPr="00C15A93">
              <w:rPr>
                <w:rFonts w:ascii="Arial" w:hAnsi="Arial" w:cs="Arial"/>
                <w:sz w:val="20"/>
                <w:szCs w:val="20"/>
                <w:lang w:val="en-GB"/>
              </w:rPr>
              <w:t xml:space="preserve">Title: </w:t>
            </w:r>
            <w:r>
              <w:rPr>
                <w:rFonts w:ascii="Arial" w:hAnsi="Arial" w:cs="Arial"/>
                <w:sz w:val="20"/>
                <w:szCs w:val="20"/>
                <w:lang w:val="en-GB"/>
              </w:rPr>
              <w:t>OSCM Head</w:t>
            </w:r>
          </w:p>
          <w:p w14:paraId="06CFAFD9" w14:textId="18B27CEB" w:rsidR="001E7337" w:rsidRPr="00C15A93" w:rsidRDefault="001E7337" w:rsidP="001E7337">
            <w:pPr>
              <w:rPr>
                <w:sz w:val="20"/>
                <w:szCs w:val="20"/>
              </w:rPr>
            </w:pPr>
            <w:r w:rsidRPr="00C15A93">
              <w:rPr>
                <w:rFonts w:ascii="Arial" w:hAnsi="Arial" w:cs="Arial"/>
                <w:sz w:val="20"/>
                <w:szCs w:val="20"/>
                <w:lang w:val="en-GB"/>
              </w:rPr>
              <w:t>Date:</w:t>
            </w:r>
          </w:p>
        </w:tc>
        <w:tc>
          <w:tcPr>
            <w:tcW w:w="2901" w:type="dxa"/>
          </w:tcPr>
          <w:p w14:paraId="456B3B3B" w14:textId="77777777" w:rsidR="001E7337" w:rsidRPr="00C15A93" w:rsidRDefault="001E7337" w:rsidP="001E7337">
            <w:pPr>
              <w:rPr>
                <w:rFonts w:ascii="Arial" w:hAnsi="Arial" w:cs="Arial"/>
                <w:sz w:val="20"/>
                <w:szCs w:val="20"/>
                <w:lang w:val="en-GB"/>
              </w:rPr>
            </w:pPr>
            <w:r w:rsidRPr="00C15A93">
              <w:rPr>
                <w:rFonts w:ascii="Arial" w:hAnsi="Arial" w:cs="Arial"/>
                <w:sz w:val="20"/>
                <w:szCs w:val="20"/>
                <w:lang w:val="en-GB"/>
              </w:rPr>
              <w:t xml:space="preserve">Name: </w:t>
            </w:r>
            <w:r>
              <w:rPr>
                <w:rFonts w:ascii="Arial" w:hAnsi="Arial" w:cs="Arial"/>
                <w:sz w:val="20"/>
                <w:szCs w:val="20"/>
                <w:lang w:val="en-GB"/>
              </w:rPr>
              <w:t>Laksmi Dewi</w:t>
            </w:r>
          </w:p>
          <w:p w14:paraId="3DCC0FF0" w14:textId="77777777" w:rsidR="001E7337" w:rsidRPr="00C15A93" w:rsidRDefault="001E7337" w:rsidP="001E7337">
            <w:pPr>
              <w:rPr>
                <w:rFonts w:ascii="Arial" w:hAnsi="Arial" w:cs="Arial"/>
                <w:sz w:val="20"/>
                <w:szCs w:val="20"/>
                <w:lang w:val="en-GB"/>
              </w:rPr>
            </w:pPr>
            <w:r w:rsidRPr="00C15A93">
              <w:rPr>
                <w:rFonts w:ascii="Arial" w:hAnsi="Arial" w:cs="Arial"/>
                <w:sz w:val="20"/>
                <w:szCs w:val="20"/>
                <w:lang w:val="en-GB"/>
              </w:rPr>
              <w:t xml:space="preserve">Title: </w:t>
            </w:r>
            <w:r>
              <w:rPr>
                <w:rFonts w:ascii="Arial" w:hAnsi="Arial" w:cs="Arial"/>
                <w:sz w:val="20"/>
                <w:szCs w:val="20"/>
                <w:lang w:val="en-GB"/>
              </w:rPr>
              <w:t>Operation Division Head</w:t>
            </w:r>
          </w:p>
          <w:p w14:paraId="5FF39003" w14:textId="588C4B4B" w:rsidR="001E7337" w:rsidRPr="00C15A93" w:rsidRDefault="001E7337" w:rsidP="001E7337">
            <w:pPr>
              <w:rPr>
                <w:sz w:val="20"/>
                <w:szCs w:val="20"/>
              </w:rPr>
            </w:pPr>
            <w:r w:rsidRPr="00C15A93">
              <w:rPr>
                <w:rFonts w:ascii="Arial" w:hAnsi="Arial" w:cs="Arial"/>
                <w:sz w:val="20"/>
                <w:szCs w:val="20"/>
                <w:lang w:val="en-GB"/>
              </w:rPr>
              <w:t>Date:</w:t>
            </w:r>
          </w:p>
        </w:tc>
      </w:tr>
      <w:tr w:rsidR="00590231" w:rsidRPr="00C15A93" w14:paraId="57A330FF" w14:textId="77777777" w:rsidTr="00514C63">
        <w:tc>
          <w:tcPr>
            <w:tcW w:w="2965" w:type="dxa"/>
          </w:tcPr>
          <w:p w14:paraId="22B244CC" w14:textId="77777777" w:rsidR="00590231" w:rsidRPr="00C15A93" w:rsidRDefault="00590231" w:rsidP="00590231">
            <w:pPr>
              <w:rPr>
                <w:sz w:val="20"/>
                <w:szCs w:val="20"/>
              </w:rPr>
            </w:pPr>
          </w:p>
          <w:p w14:paraId="2C05FCA9" w14:textId="77777777" w:rsidR="00590231" w:rsidRPr="00C15A93" w:rsidRDefault="00590231" w:rsidP="00590231">
            <w:pPr>
              <w:rPr>
                <w:sz w:val="20"/>
                <w:szCs w:val="20"/>
              </w:rPr>
            </w:pPr>
          </w:p>
          <w:p w14:paraId="7CBA9BDC" w14:textId="77777777" w:rsidR="00590231" w:rsidRPr="00C15A93" w:rsidRDefault="00590231" w:rsidP="00590231">
            <w:pPr>
              <w:rPr>
                <w:sz w:val="20"/>
                <w:szCs w:val="20"/>
              </w:rPr>
            </w:pPr>
          </w:p>
          <w:p w14:paraId="1DFA372B" w14:textId="77777777" w:rsidR="00590231" w:rsidRPr="00C15A93" w:rsidRDefault="00590231" w:rsidP="00590231">
            <w:pPr>
              <w:rPr>
                <w:sz w:val="20"/>
                <w:szCs w:val="20"/>
              </w:rPr>
            </w:pPr>
          </w:p>
          <w:p w14:paraId="3A5B128F" w14:textId="77777777" w:rsidR="00590231" w:rsidRPr="00C15A93" w:rsidRDefault="00590231" w:rsidP="00590231">
            <w:pPr>
              <w:rPr>
                <w:sz w:val="20"/>
                <w:szCs w:val="20"/>
              </w:rPr>
            </w:pPr>
          </w:p>
        </w:tc>
        <w:tc>
          <w:tcPr>
            <w:tcW w:w="3150" w:type="dxa"/>
          </w:tcPr>
          <w:p w14:paraId="52E3C25A" w14:textId="77777777" w:rsidR="00590231" w:rsidRPr="00C15A93" w:rsidRDefault="00590231" w:rsidP="00590231">
            <w:pPr>
              <w:rPr>
                <w:sz w:val="20"/>
                <w:szCs w:val="20"/>
              </w:rPr>
            </w:pPr>
          </w:p>
        </w:tc>
        <w:tc>
          <w:tcPr>
            <w:tcW w:w="2901" w:type="dxa"/>
          </w:tcPr>
          <w:p w14:paraId="06A3DEB3" w14:textId="77777777" w:rsidR="00590231" w:rsidRPr="00C15A93" w:rsidRDefault="00590231" w:rsidP="00590231">
            <w:pPr>
              <w:rPr>
                <w:sz w:val="20"/>
                <w:szCs w:val="20"/>
              </w:rPr>
            </w:pPr>
          </w:p>
        </w:tc>
      </w:tr>
      <w:tr w:rsidR="00590231" w:rsidRPr="00C15A93" w14:paraId="056FDB1E" w14:textId="77777777" w:rsidTr="00514C63">
        <w:trPr>
          <w:trHeight w:val="521"/>
        </w:trPr>
        <w:tc>
          <w:tcPr>
            <w:tcW w:w="2965" w:type="dxa"/>
          </w:tcPr>
          <w:p w14:paraId="1628AA08" w14:textId="77777777" w:rsidR="00590231" w:rsidRPr="00C15A93" w:rsidRDefault="00590231" w:rsidP="00590231">
            <w:pPr>
              <w:rPr>
                <w:rFonts w:ascii="Arial" w:hAnsi="Arial" w:cs="Arial"/>
                <w:sz w:val="20"/>
                <w:szCs w:val="20"/>
                <w:lang w:val="en-GB"/>
              </w:rPr>
            </w:pPr>
            <w:r w:rsidRPr="00C15A93">
              <w:rPr>
                <w:rFonts w:ascii="Arial" w:hAnsi="Arial" w:cs="Arial"/>
                <w:sz w:val="20"/>
                <w:szCs w:val="20"/>
                <w:lang w:val="en-GB"/>
              </w:rPr>
              <w:t xml:space="preserve">Name: </w:t>
            </w:r>
            <w:r>
              <w:rPr>
                <w:rFonts w:ascii="Arial" w:hAnsi="Arial" w:cs="Arial"/>
                <w:sz w:val="20"/>
                <w:szCs w:val="20"/>
                <w:lang w:val="en-GB"/>
              </w:rPr>
              <w:t>Irene Poernomo</w:t>
            </w:r>
          </w:p>
          <w:p w14:paraId="310FB7D2" w14:textId="77777777" w:rsidR="00590231" w:rsidRPr="00C15A93" w:rsidRDefault="00590231" w:rsidP="00590231">
            <w:pPr>
              <w:rPr>
                <w:rFonts w:ascii="Arial" w:hAnsi="Arial" w:cs="Arial"/>
                <w:sz w:val="20"/>
                <w:szCs w:val="20"/>
                <w:lang w:val="en-GB"/>
              </w:rPr>
            </w:pPr>
            <w:r w:rsidRPr="00C15A93">
              <w:rPr>
                <w:rFonts w:ascii="Arial" w:hAnsi="Arial" w:cs="Arial"/>
                <w:sz w:val="20"/>
                <w:szCs w:val="20"/>
                <w:lang w:val="en-GB"/>
              </w:rPr>
              <w:t xml:space="preserve">Title: </w:t>
            </w:r>
            <w:r>
              <w:rPr>
                <w:rFonts w:ascii="Arial" w:hAnsi="Arial" w:cs="Arial"/>
                <w:sz w:val="20"/>
                <w:szCs w:val="20"/>
                <w:lang w:val="en-GB"/>
              </w:rPr>
              <w:t>BA Head</w:t>
            </w:r>
          </w:p>
          <w:p w14:paraId="0757AE4A" w14:textId="430BAEA2" w:rsidR="00590231" w:rsidRPr="00C15A93" w:rsidRDefault="00590231" w:rsidP="00590231">
            <w:pPr>
              <w:rPr>
                <w:rFonts w:ascii="Arial" w:hAnsi="Arial" w:cs="Arial"/>
                <w:b/>
                <w:sz w:val="20"/>
                <w:szCs w:val="20"/>
                <w:lang w:val="en-GB"/>
              </w:rPr>
            </w:pPr>
            <w:r w:rsidRPr="00C15A93">
              <w:rPr>
                <w:rFonts w:ascii="Arial" w:hAnsi="Arial" w:cs="Arial"/>
                <w:sz w:val="20"/>
                <w:szCs w:val="20"/>
                <w:lang w:val="en-GB"/>
              </w:rPr>
              <w:t>Date:</w:t>
            </w:r>
          </w:p>
        </w:tc>
        <w:tc>
          <w:tcPr>
            <w:tcW w:w="3150" w:type="dxa"/>
          </w:tcPr>
          <w:p w14:paraId="0F369F4A" w14:textId="77777777" w:rsidR="00590231" w:rsidRPr="00C15A93" w:rsidRDefault="00590231" w:rsidP="00590231">
            <w:pPr>
              <w:rPr>
                <w:rFonts w:ascii="Arial" w:hAnsi="Arial" w:cs="Arial"/>
                <w:sz w:val="20"/>
                <w:szCs w:val="20"/>
                <w:lang w:val="en-GB"/>
              </w:rPr>
            </w:pPr>
            <w:r w:rsidRPr="00C15A93">
              <w:rPr>
                <w:rFonts w:ascii="Arial" w:hAnsi="Arial" w:cs="Arial"/>
                <w:sz w:val="20"/>
                <w:szCs w:val="20"/>
                <w:lang w:val="en-GB"/>
              </w:rPr>
              <w:t xml:space="preserve">Name: </w:t>
            </w:r>
            <w:r>
              <w:rPr>
                <w:rFonts w:ascii="Arial" w:hAnsi="Arial" w:cs="Arial"/>
                <w:sz w:val="20"/>
                <w:szCs w:val="20"/>
                <w:lang w:val="en-GB"/>
              </w:rPr>
              <w:t>Gilbert Leman</w:t>
            </w:r>
          </w:p>
          <w:p w14:paraId="3D8982B8" w14:textId="77777777" w:rsidR="00590231" w:rsidRPr="00C15A93" w:rsidRDefault="00590231" w:rsidP="00590231">
            <w:pPr>
              <w:rPr>
                <w:rFonts w:ascii="Arial" w:hAnsi="Arial" w:cs="Arial"/>
                <w:sz w:val="20"/>
                <w:szCs w:val="20"/>
                <w:lang w:val="en-GB"/>
              </w:rPr>
            </w:pPr>
            <w:r w:rsidRPr="00C15A93">
              <w:rPr>
                <w:rFonts w:ascii="Arial" w:hAnsi="Arial" w:cs="Arial"/>
                <w:sz w:val="20"/>
                <w:szCs w:val="20"/>
                <w:lang w:val="en-GB"/>
              </w:rPr>
              <w:t xml:space="preserve">Title: </w:t>
            </w:r>
            <w:r>
              <w:rPr>
                <w:rFonts w:ascii="Arial" w:hAnsi="Arial" w:cs="Arial"/>
                <w:sz w:val="20"/>
                <w:szCs w:val="20"/>
                <w:lang w:val="en-GB"/>
              </w:rPr>
              <w:t>IT Division Head</w:t>
            </w:r>
          </w:p>
          <w:p w14:paraId="12CD3A1D" w14:textId="5F68A675" w:rsidR="00590231" w:rsidRPr="00C15A93" w:rsidRDefault="00590231" w:rsidP="00590231">
            <w:pPr>
              <w:rPr>
                <w:sz w:val="20"/>
                <w:szCs w:val="20"/>
              </w:rPr>
            </w:pPr>
            <w:r w:rsidRPr="00C15A93">
              <w:rPr>
                <w:rFonts w:ascii="Arial" w:hAnsi="Arial" w:cs="Arial"/>
                <w:sz w:val="20"/>
                <w:szCs w:val="20"/>
                <w:lang w:val="en-GB"/>
              </w:rPr>
              <w:t>Date:</w:t>
            </w:r>
          </w:p>
        </w:tc>
        <w:tc>
          <w:tcPr>
            <w:tcW w:w="2901" w:type="dxa"/>
          </w:tcPr>
          <w:p w14:paraId="55FD828A" w14:textId="77777777" w:rsidR="001E7337" w:rsidRPr="00C15A93" w:rsidRDefault="001E7337" w:rsidP="001E7337">
            <w:pPr>
              <w:rPr>
                <w:rFonts w:ascii="Arial" w:hAnsi="Arial" w:cs="Arial"/>
                <w:sz w:val="20"/>
                <w:szCs w:val="20"/>
                <w:lang w:val="en-GB"/>
              </w:rPr>
            </w:pPr>
            <w:r w:rsidRPr="00C15A93">
              <w:rPr>
                <w:rFonts w:ascii="Arial" w:hAnsi="Arial" w:cs="Arial"/>
                <w:sz w:val="20"/>
                <w:szCs w:val="20"/>
                <w:lang w:val="en-GB"/>
              </w:rPr>
              <w:t xml:space="preserve">Name: </w:t>
            </w:r>
            <w:r>
              <w:rPr>
                <w:rFonts w:ascii="Arial" w:hAnsi="Arial" w:cs="Arial"/>
                <w:sz w:val="20"/>
                <w:szCs w:val="20"/>
                <w:lang w:val="en-GB"/>
              </w:rPr>
              <w:t xml:space="preserve">Tony </w:t>
            </w:r>
          </w:p>
          <w:p w14:paraId="7985D7EC" w14:textId="77777777" w:rsidR="001E7337" w:rsidRPr="00C15A93" w:rsidRDefault="001E7337" w:rsidP="001E7337">
            <w:pPr>
              <w:rPr>
                <w:rFonts w:ascii="Arial" w:hAnsi="Arial" w:cs="Arial"/>
                <w:sz w:val="20"/>
                <w:szCs w:val="20"/>
                <w:lang w:val="en-GB"/>
              </w:rPr>
            </w:pPr>
            <w:r w:rsidRPr="00C15A93">
              <w:rPr>
                <w:rFonts w:ascii="Arial" w:hAnsi="Arial" w:cs="Arial"/>
                <w:sz w:val="20"/>
                <w:szCs w:val="20"/>
                <w:lang w:val="en-GB"/>
              </w:rPr>
              <w:t xml:space="preserve">Title: </w:t>
            </w:r>
            <w:r>
              <w:rPr>
                <w:rFonts w:ascii="Arial" w:hAnsi="Arial" w:cs="Arial"/>
                <w:sz w:val="20"/>
                <w:szCs w:val="20"/>
                <w:lang w:val="en-GB"/>
              </w:rPr>
              <w:t>In Branch Division Head</w:t>
            </w:r>
          </w:p>
          <w:p w14:paraId="46069430" w14:textId="1EB9793D" w:rsidR="00590231" w:rsidRPr="00C15A93" w:rsidRDefault="001E7337" w:rsidP="001E7337">
            <w:pPr>
              <w:rPr>
                <w:sz w:val="20"/>
                <w:szCs w:val="20"/>
              </w:rPr>
            </w:pPr>
            <w:r w:rsidRPr="00C15A93">
              <w:rPr>
                <w:rFonts w:ascii="Arial" w:hAnsi="Arial" w:cs="Arial"/>
                <w:sz w:val="20"/>
                <w:szCs w:val="20"/>
                <w:lang w:val="en-GB"/>
              </w:rPr>
              <w:t>Date:</w:t>
            </w:r>
          </w:p>
        </w:tc>
      </w:tr>
    </w:tbl>
    <w:p w14:paraId="2F35D408" w14:textId="77777777" w:rsidR="007661B3" w:rsidRPr="00991B67" w:rsidRDefault="007661B3" w:rsidP="007661B3">
      <w:pPr>
        <w:jc w:val="center"/>
      </w:pPr>
    </w:p>
    <w:tbl>
      <w:tblPr>
        <w:tblStyle w:val="TableGrid"/>
        <w:tblW w:w="0" w:type="auto"/>
        <w:tblLook w:val="04A0" w:firstRow="1" w:lastRow="0" w:firstColumn="1" w:lastColumn="0" w:noHBand="0" w:noVBand="1"/>
      </w:tblPr>
      <w:tblGrid>
        <w:gridCol w:w="4508"/>
        <w:gridCol w:w="4508"/>
      </w:tblGrid>
      <w:tr w:rsidR="007661B3" w14:paraId="7FEA4005" w14:textId="77777777" w:rsidTr="00514C63">
        <w:trPr>
          <w:trHeight w:val="233"/>
        </w:trPr>
        <w:tc>
          <w:tcPr>
            <w:tcW w:w="9016" w:type="dxa"/>
            <w:gridSpan w:val="2"/>
          </w:tcPr>
          <w:p w14:paraId="3F141158" w14:textId="77777777" w:rsidR="007661B3" w:rsidRDefault="007661B3" w:rsidP="00514C63">
            <w:pPr>
              <w:jc w:val="center"/>
            </w:pPr>
            <w:r>
              <w:rPr>
                <w:rFonts w:ascii="Arial" w:hAnsi="Arial" w:cs="Arial"/>
                <w:sz w:val="21"/>
                <w:szCs w:val="21"/>
                <w:lang w:val="en-GB"/>
              </w:rPr>
              <w:t>Approved By</w:t>
            </w:r>
          </w:p>
        </w:tc>
      </w:tr>
      <w:tr w:rsidR="007661B3" w14:paraId="067EE5D7" w14:textId="77777777" w:rsidTr="00514C63">
        <w:tc>
          <w:tcPr>
            <w:tcW w:w="4508" w:type="dxa"/>
          </w:tcPr>
          <w:p w14:paraId="58A704F6" w14:textId="77777777" w:rsidR="007661B3" w:rsidRDefault="007661B3" w:rsidP="00514C63"/>
          <w:p w14:paraId="1A764908" w14:textId="77777777" w:rsidR="007661B3" w:rsidRDefault="007661B3" w:rsidP="00514C63"/>
          <w:p w14:paraId="46DC6E74" w14:textId="77777777" w:rsidR="007661B3" w:rsidRDefault="007661B3" w:rsidP="00514C63"/>
          <w:p w14:paraId="11863AF9" w14:textId="77777777" w:rsidR="007661B3" w:rsidRDefault="007661B3" w:rsidP="00514C63"/>
          <w:p w14:paraId="65912C56" w14:textId="77777777" w:rsidR="007661B3" w:rsidRDefault="007661B3" w:rsidP="00514C63"/>
        </w:tc>
        <w:tc>
          <w:tcPr>
            <w:tcW w:w="4508" w:type="dxa"/>
          </w:tcPr>
          <w:p w14:paraId="0D5EBCD5" w14:textId="77777777" w:rsidR="007661B3" w:rsidRDefault="007661B3" w:rsidP="00514C63"/>
        </w:tc>
      </w:tr>
      <w:tr w:rsidR="007661B3" w:rsidRPr="00324B96" w14:paraId="6838C485" w14:textId="77777777" w:rsidTr="00514C63">
        <w:tc>
          <w:tcPr>
            <w:tcW w:w="4508" w:type="dxa"/>
          </w:tcPr>
          <w:p w14:paraId="4D440DE5" w14:textId="77777777" w:rsidR="007661B3" w:rsidRPr="00696074" w:rsidRDefault="007661B3" w:rsidP="00514C63">
            <w:pPr>
              <w:rPr>
                <w:rFonts w:ascii="Arial" w:hAnsi="Arial" w:cs="Arial"/>
                <w:sz w:val="21"/>
                <w:szCs w:val="21"/>
                <w:lang w:val="en-GB"/>
              </w:rPr>
            </w:pPr>
            <w:r w:rsidRPr="00696074">
              <w:rPr>
                <w:rFonts w:ascii="Arial" w:hAnsi="Arial" w:cs="Arial"/>
                <w:sz w:val="21"/>
                <w:szCs w:val="21"/>
                <w:lang w:val="en-GB"/>
              </w:rPr>
              <w:t xml:space="preserve">Name: </w:t>
            </w:r>
            <w:r>
              <w:rPr>
                <w:rFonts w:ascii="Arial" w:hAnsi="Arial" w:cs="Arial"/>
                <w:sz w:val="21"/>
                <w:szCs w:val="21"/>
                <w:lang w:val="en-GB"/>
              </w:rPr>
              <w:t>Yannes Chandra</w:t>
            </w:r>
            <w:r w:rsidRPr="00696074">
              <w:rPr>
                <w:rFonts w:ascii="Arial" w:hAnsi="Arial" w:cs="Arial"/>
                <w:sz w:val="21"/>
                <w:szCs w:val="21"/>
                <w:lang w:val="en-GB"/>
              </w:rPr>
              <w:t xml:space="preserve"> </w:t>
            </w:r>
          </w:p>
          <w:p w14:paraId="46D5EB26" w14:textId="77777777" w:rsidR="007661B3" w:rsidRPr="00696074" w:rsidRDefault="007661B3" w:rsidP="00514C63">
            <w:pPr>
              <w:rPr>
                <w:rFonts w:ascii="Arial" w:hAnsi="Arial" w:cs="Arial"/>
                <w:sz w:val="21"/>
                <w:szCs w:val="21"/>
                <w:lang w:val="en-GB"/>
              </w:rPr>
            </w:pPr>
            <w:r w:rsidRPr="00696074">
              <w:rPr>
                <w:rFonts w:ascii="Arial" w:hAnsi="Arial" w:cs="Arial"/>
                <w:sz w:val="21"/>
                <w:szCs w:val="21"/>
                <w:lang w:val="en-GB"/>
              </w:rPr>
              <w:t xml:space="preserve">Title: </w:t>
            </w:r>
            <w:r>
              <w:rPr>
                <w:rFonts w:ascii="Arial" w:hAnsi="Arial" w:cs="Arial"/>
                <w:sz w:val="21"/>
                <w:szCs w:val="21"/>
                <w:lang w:val="en-GB"/>
              </w:rPr>
              <w:t>Director</w:t>
            </w:r>
          </w:p>
          <w:p w14:paraId="17AAEC4B" w14:textId="77777777" w:rsidR="007661B3" w:rsidRPr="00FB4226" w:rsidRDefault="007661B3" w:rsidP="00514C63">
            <w:pPr>
              <w:rPr>
                <w:rFonts w:ascii="Arial" w:hAnsi="Arial" w:cs="Arial"/>
                <w:b/>
                <w:sz w:val="21"/>
                <w:szCs w:val="21"/>
                <w:lang w:val="en-GB"/>
              </w:rPr>
            </w:pPr>
            <w:r w:rsidRPr="00696074">
              <w:rPr>
                <w:rFonts w:ascii="Arial" w:hAnsi="Arial" w:cs="Arial"/>
                <w:sz w:val="21"/>
                <w:szCs w:val="21"/>
                <w:lang w:val="en-GB"/>
              </w:rPr>
              <w:t>Date:</w:t>
            </w:r>
            <w:r>
              <w:rPr>
                <w:rFonts w:ascii="Arial" w:hAnsi="Arial" w:cs="Arial"/>
                <w:b/>
                <w:sz w:val="21"/>
                <w:szCs w:val="21"/>
                <w:lang w:val="en-GB"/>
              </w:rPr>
              <w:t xml:space="preserve"> </w:t>
            </w:r>
          </w:p>
        </w:tc>
        <w:tc>
          <w:tcPr>
            <w:tcW w:w="4508" w:type="dxa"/>
          </w:tcPr>
          <w:p w14:paraId="1337CAC5" w14:textId="77777777" w:rsidR="007661B3" w:rsidRPr="00696074" w:rsidRDefault="007661B3" w:rsidP="00514C63">
            <w:pPr>
              <w:rPr>
                <w:rFonts w:ascii="Arial" w:hAnsi="Arial" w:cs="Arial"/>
                <w:sz w:val="21"/>
                <w:szCs w:val="21"/>
                <w:lang w:val="en-GB"/>
              </w:rPr>
            </w:pPr>
            <w:r w:rsidRPr="00696074">
              <w:rPr>
                <w:rFonts w:ascii="Arial" w:hAnsi="Arial" w:cs="Arial"/>
                <w:sz w:val="21"/>
                <w:szCs w:val="21"/>
                <w:lang w:val="en-GB"/>
              </w:rPr>
              <w:t xml:space="preserve">Name: </w:t>
            </w:r>
            <w:r>
              <w:rPr>
                <w:rFonts w:ascii="Arial" w:hAnsi="Arial" w:cs="Arial"/>
                <w:sz w:val="21"/>
                <w:szCs w:val="21"/>
                <w:lang w:val="en-GB"/>
              </w:rPr>
              <w:t>Honggo Djojo</w:t>
            </w:r>
            <w:r w:rsidRPr="00696074">
              <w:rPr>
                <w:rFonts w:ascii="Arial" w:hAnsi="Arial" w:cs="Arial"/>
                <w:sz w:val="21"/>
                <w:szCs w:val="21"/>
                <w:lang w:val="en-GB"/>
              </w:rPr>
              <w:t xml:space="preserve"> </w:t>
            </w:r>
          </w:p>
          <w:p w14:paraId="5E6AB305" w14:textId="77777777" w:rsidR="007661B3" w:rsidRPr="00696074" w:rsidRDefault="007661B3" w:rsidP="00514C63">
            <w:pPr>
              <w:rPr>
                <w:rFonts w:ascii="Arial" w:hAnsi="Arial" w:cs="Arial"/>
                <w:sz w:val="21"/>
                <w:szCs w:val="21"/>
                <w:lang w:val="en-GB"/>
              </w:rPr>
            </w:pPr>
            <w:r w:rsidRPr="00696074">
              <w:rPr>
                <w:rFonts w:ascii="Arial" w:hAnsi="Arial" w:cs="Arial"/>
                <w:sz w:val="21"/>
                <w:szCs w:val="21"/>
                <w:lang w:val="en-GB"/>
              </w:rPr>
              <w:t xml:space="preserve">Title: </w:t>
            </w:r>
            <w:r>
              <w:rPr>
                <w:rFonts w:ascii="Arial" w:hAnsi="Arial" w:cs="Arial"/>
                <w:sz w:val="21"/>
                <w:szCs w:val="21"/>
                <w:lang w:val="en-GB"/>
              </w:rPr>
              <w:t>Director</w:t>
            </w:r>
          </w:p>
          <w:p w14:paraId="3E629D49" w14:textId="77777777" w:rsidR="007661B3" w:rsidRPr="00324B96" w:rsidRDefault="007661B3" w:rsidP="00514C63">
            <w:r w:rsidRPr="00696074">
              <w:rPr>
                <w:rFonts w:ascii="Arial" w:hAnsi="Arial" w:cs="Arial"/>
                <w:sz w:val="21"/>
                <w:szCs w:val="21"/>
                <w:lang w:val="en-GB"/>
              </w:rPr>
              <w:t>Date:</w:t>
            </w:r>
          </w:p>
        </w:tc>
      </w:tr>
    </w:tbl>
    <w:p w14:paraId="57770F75" w14:textId="77777777" w:rsidR="00C90CDB" w:rsidRPr="0089770B" w:rsidRDefault="00C90CDB" w:rsidP="00C90CDB">
      <w:pPr>
        <w:rPr>
          <w:rFonts w:ascii="Arial" w:hAnsi="Arial" w:cs="Arial"/>
          <w:b/>
          <w:sz w:val="21"/>
          <w:szCs w:val="21"/>
        </w:rPr>
      </w:pPr>
    </w:p>
    <w:p w14:paraId="0D98DCEA" w14:textId="77777777" w:rsidR="005A4DDD" w:rsidRPr="0089770B" w:rsidRDefault="005A4DDD" w:rsidP="00C90CDB">
      <w:pPr>
        <w:rPr>
          <w:rFonts w:ascii="Arial" w:hAnsi="Arial" w:cs="Arial"/>
          <w:b/>
          <w:sz w:val="23"/>
          <w:szCs w:val="23"/>
        </w:rPr>
      </w:pPr>
    </w:p>
    <w:p w14:paraId="3EC5CDED" w14:textId="77777777" w:rsidR="00FF55ED" w:rsidRPr="0089770B" w:rsidRDefault="00FF55ED" w:rsidP="00113909">
      <w:pPr>
        <w:tabs>
          <w:tab w:val="left" w:pos="6810"/>
        </w:tabs>
        <w:rPr>
          <w:rFonts w:ascii="Arial" w:hAnsi="Arial" w:cs="Arial"/>
          <w:sz w:val="21"/>
          <w:szCs w:val="21"/>
          <w:lang w:val="en-GB"/>
        </w:rPr>
      </w:pPr>
    </w:p>
    <w:p w14:paraId="4579CACC" w14:textId="77777777" w:rsidR="00113909" w:rsidRPr="0089770B" w:rsidRDefault="00113909" w:rsidP="00113909">
      <w:pPr>
        <w:tabs>
          <w:tab w:val="left" w:pos="6810"/>
        </w:tabs>
        <w:rPr>
          <w:rFonts w:ascii="Arial" w:hAnsi="Arial" w:cs="Arial"/>
          <w:sz w:val="21"/>
          <w:szCs w:val="21"/>
        </w:rPr>
      </w:pPr>
    </w:p>
    <w:p w14:paraId="6C65DBCF" w14:textId="77777777" w:rsidR="005A4DDD" w:rsidRPr="0089770B" w:rsidRDefault="005A4DDD">
      <w:pPr>
        <w:spacing w:after="200" w:line="276" w:lineRule="auto"/>
        <w:rPr>
          <w:rFonts w:ascii="Arial" w:hAnsi="Arial" w:cs="Arial"/>
          <w:b/>
          <w:sz w:val="23"/>
          <w:szCs w:val="23"/>
        </w:rPr>
      </w:pPr>
      <w:r w:rsidRPr="0089770B">
        <w:rPr>
          <w:rFonts w:ascii="Arial" w:hAnsi="Arial" w:cs="Arial"/>
          <w:b/>
          <w:sz w:val="23"/>
          <w:szCs w:val="23"/>
        </w:rPr>
        <w:br w:type="page"/>
      </w:r>
    </w:p>
    <w:p w14:paraId="1AAE7D07" w14:textId="77777777" w:rsidR="00FF55ED" w:rsidRPr="0089770B" w:rsidRDefault="00FF55ED" w:rsidP="006B020E">
      <w:pPr>
        <w:autoSpaceDE w:val="0"/>
        <w:autoSpaceDN w:val="0"/>
        <w:adjustRightInd w:val="0"/>
        <w:rPr>
          <w:rFonts w:ascii="Arial" w:hAnsi="Arial" w:cs="Arial"/>
          <w:b/>
          <w:bCs/>
          <w:sz w:val="23"/>
          <w:szCs w:val="23"/>
        </w:rPr>
      </w:pPr>
      <w:r w:rsidRPr="0089770B">
        <w:rPr>
          <w:rFonts w:ascii="Arial" w:hAnsi="Arial" w:cs="Arial"/>
          <w:b/>
          <w:sz w:val="23"/>
          <w:szCs w:val="23"/>
        </w:rPr>
        <w:lastRenderedPageBreak/>
        <w:t>AMENDMENT HISTORY:</w:t>
      </w:r>
    </w:p>
    <w:p w14:paraId="32FF2D84" w14:textId="77777777" w:rsidR="00FF55ED" w:rsidRPr="0089770B" w:rsidRDefault="00FF55ED" w:rsidP="00FF55ED">
      <w:pPr>
        <w:rPr>
          <w:rFonts w:ascii="Arial" w:hAnsi="Arial" w:cs="Arial"/>
          <w:b/>
          <w:sz w:val="27"/>
          <w:szCs w:val="27"/>
        </w:rPr>
      </w:pPr>
    </w:p>
    <w:p w14:paraId="0281EEBC" w14:textId="397066A6" w:rsidR="00FF55ED" w:rsidRPr="0089770B" w:rsidRDefault="00FF55ED" w:rsidP="008F0BBE">
      <w:pPr>
        <w:autoSpaceDE w:val="0"/>
        <w:autoSpaceDN w:val="0"/>
        <w:adjustRightInd w:val="0"/>
        <w:spacing w:line="360" w:lineRule="auto"/>
        <w:jc w:val="both"/>
        <w:rPr>
          <w:rFonts w:ascii="Arial" w:hAnsi="Arial" w:cs="Arial"/>
          <w:sz w:val="21"/>
          <w:szCs w:val="21"/>
        </w:rPr>
      </w:pPr>
      <w:r w:rsidRPr="0089770B">
        <w:rPr>
          <w:rFonts w:ascii="Arial" w:hAnsi="Arial" w:cs="Arial"/>
          <w:sz w:val="21"/>
          <w:szCs w:val="21"/>
        </w:rPr>
        <w:t>The table below contains a history of the changes made to</w:t>
      </w:r>
      <w:r w:rsidR="008604F7" w:rsidRPr="0089770B">
        <w:rPr>
          <w:rFonts w:ascii="Arial" w:hAnsi="Arial" w:cs="Arial"/>
          <w:sz w:val="21"/>
          <w:szCs w:val="21"/>
        </w:rPr>
        <w:t xml:space="preserve"> </w:t>
      </w:r>
      <w:r w:rsidR="00616B50">
        <w:rPr>
          <w:rFonts w:ascii="Arial" w:hAnsi="Arial" w:cs="Arial"/>
          <w:sz w:val="21"/>
          <w:szCs w:val="21"/>
        </w:rPr>
        <w:t>U</w:t>
      </w:r>
      <w:r w:rsidR="005A4DDD" w:rsidRPr="0089770B">
        <w:rPr>
          <w:rFonts w:ascii="Arial" w:hAnsi="Arial" w:cs="Arial"/>
          <w:sz w:val="21"/>
          <w:szCs w:val="21"/>
        </w:rPr>
        <w:t>RS</w:t>
      </w:r>
      <w:r w:rsidRPr="0089770B">
        <w:rPr>
          <w:rFonts w:ascii="Arial" w:hAnsi="Arial" w:cs="Arial"/>
          <w:sz w:val="21"/>
          <w:szCs w:val="21"/>
        </w:rPr>
        <w:t xml:space="preserve"> of this project name. The version number corresponds to control number as indicated in front page</w:t>
      </w:r>
      <w:r w:rsidR="005A4DDD" w:rsidRPr="0089770B">
        <w:rPr>
          <w:rFonts w:ascii="Arial" w:hAnsi="Arial" w:cs="Arial"/>
          <w:sz w:val="21"/>
          <w:szCs w:val="21"/>
        </w:rPr>
        <w:t>.</w:t>
      </w:r>
    </w:p>
    <w:p w14:paraId="4DB0443D" w14:textId="77777777" w:rsidR="00FF55ED" w:rsidRPr="0089770B" w:rsidRDefault="00FF55ED" w:rsidP="008F0BBE">
      <w:pPr>
        <w:autoSpaceDE w:val="0"/>
        <w:autoSpaceDN w:val="0"/>
        <w:adjustRightInd w:val="0"/>
        <w:ind w:right="-270"/>
        <w:jc w:val="both"/>
        <w:rPr>
          <w:rFonts w:ascii="Arial" w:hAnsi="Arial" w:cs="Arial"/>
          <w:b/>
          <w:bCs/>
          <w:sz w:val="22"/>
          <w:szCs w:val="22"/>
        </w:rPr>
      </w:pPr>
    </w:p>
    <w:tbl>
      <w:tblPr>
        <w:tblStyle w:val="TableGrid"/>
        <w:tblW w:w="9540" w:type="dxa"/>
        <w:tblInd w:w="108" w:type="dxa"/>
        <w:tblLayout w:type="fixed"/>
        <w:tblLook w:val="04A0" w:firstRow="1" w:lastRow="0" w:firstColumn="1" w:lastColumn="0" w:noHBand="0" w:noVBand="1"/>
      </w:tblPr>
      <w:tblGrid>
        <w:gridCol w:w="630"/>
        <w:gridCol w:w="4698"/>
        <w:gridCol w:w="1512"/>
        <w:gridCol w:w="1080"/>
        <w:gridCol w:w="1620"/>
      </w:tblGrid>
      <w:tr w:rsidR="00FF55ED" w:rsidRPr="0089770B" w14:paraId="581D8B20" w14:textId="77777777" w:rsidTr="00FE3B71">
        <w:tc>
          <w:tcPr>
            <w:tcW w:w="630" w:type="dxa"/>
            <w:shd w:val="clear" w:color="auto" w:fill="DBE5F1" w:themeFill="accent1" w:themeFillTint="33"/>
            <w:vAlign w:val="center"/>
          </w:tcPr>
          <w:p w14:paraId="7E36BCDD" w14:textId="77777777" w:rsidR="00FF55ED" w:rsidRPr="0089770B" w:rsidRDefault="00FF55ED" w:rsidP="00A676B9">
            <w:pPr>
              <w:autoSpaceDE w:val="0"/>
              <w:autoSpaceDN w:val="0"/>
              <w:adjustRightInd w:val="0"/>
              <w:spacing w:line="300" w:lineRule="exact"/>
              <w:jc w:val="center"/>
              <w:rPr>
                <w:rFonts w:ascii="Arial" w:hAnsi="Arial" w:cs="Arial"/>
                <w:b/>
                <w:bCs/>
                <w:sz w:val="21"/>
                <w:szCs w:val="21"/>
              </w:rPr>
            </w:pPr>
            <w:r w:rsidRPr="0089770B">
              <w:rPr>
                <w:rFonts w:ascii="Arial" w:hAnsi="Arial" w:cs="Arial"/>
                <w:b/>
                <w:bCs/>
                <w:sz w:val="21"/>
                <w:szCs w:val="21"/>
              </w:rPr>
              <w:t>No.</w:t>
            </w:r>
          </w:p>
        </w:tc>
        <w:tc>
          <w:tcPr>
            <w:tcW w:w="4698" w:type="dxa"/>
            <w:shd w:val="clear" w:color="auto" w:fill="DAEEF3" w:themeFill="accent5" w:themeFillTint="33"/>
            <w:vAlign w:val="center"/>
          </w:tcPr>
          <w:p w14:paraId="14F85FED" w14:textId="77777777" w:rsidR="00FF55ED" w:rsidRPr="0089770B" w:rsidRDefault="00FF55ED" w:rsidP="007F73D3">
            <w:pPr>
              <w:autoSpaceDE w:val="0"/>
              <w:autoSpaceDN w:val="0"/>
              <w:adjustRightInd w:val="0"/>
              <w:spacing w:line="300" w:lineRule="exact"/>
              <w:jc w:val="center"/>
              <w:rPr>
                <w:rFonts w:ascii="Arial" w:hAnsi="Arial" w:cs="Arial"/>
                <w:b/>
                <w:bCs/>
                <w:sz w:val="21"/>
                <w:szCs w:val="21"/>
              </w:rPr>
            </w:pPr>
            <w:r w:rsidRPr="0089770B">
              <w:rPr>
                <w:rFonts w:ascii="Arial" w:hAnsi="Arial" w:cs="Arial"/>
                <w:b/>
                <w:sz w:val="21"/>
                <w:szCs w:val="21"/>
              </w:rPr>
              <w:t>Description of Amendment</w:t>
            </w:r>
          </w:p>
        </w:tc>
        <w:tc>
          <w:tcPr>
            <w:tcW w:w="1512" w:type="dxa"/>
            <w:shd w:val="clear" w:color="auto" w:fill="DAEEF3" w:themeFill="accent5" w:themeFillTint="33"/>
            <w:vAlign w:val="center"/>
          </w:tcPr>
          <w:p w14:paraId="1784C178" w14:textId="77777777" w:rsidR="00FF55ED" w:rsidRPr="0089770B" w:rsidRDefault="00FF55ED" w:rsidP="007F73D3">
            <w:pPr>
              <w:autoSpaceDE w:val="0"/>
              <w:autoSpaceDN w:val="0"/>
              <w:adjustRightInd w:val="0"/>
              <w:spacing w:line="300" w:lineRule="exact"/>
              <w:jc w:val="center"/>
              <w:rPr>
                <w:rFonts w:ascii="Arial" w:hAnsi="Arial" w:cs="Arial"/>
                <w:b/>
                <w:bCs/>
                <w:sz w:val="21"/>
                <w:szCs w:val="21"/>
              </w:rPr>
            </w:pPr>
            <w:r w:rsidRPr="0089770B">
              <w:rPr>
                <w:rFonts w:ascii="Arial" w:hAnsi="Arial" w:cs="Arial"/>
                <w:b/>
                <w:bCs/>
                <w:sz w:val="21"/>
                <w:szCs w:val="21"/>
              </w:rPr>
              <w:t>Author</w:t>
            </w:r>
          </w:p>
        </w:tc>
        <w:tc>
          <w:tcPr>
            <w:tcW w:w="1080" w:type="dxa"/>
            <w:shd w:val="clear" w:color="auto" w:fill="DAEEF3" w:themeFill="accent5" w:themeFillTint="33"/>
            <w:vAlign w:val="center"/>
          </w:tcPr>
          <w:p w14:paraId="5AFEDF2D" w14:textId="77777777" w:rsidR="00FF55ED" w:rsidRPr="0089770B" w:rsidRDefault="00FF55ED" w:rsidP="007F73D3">
            <w:pPr>
              <w:autoSpaceDE w:val="0"/>
              <w:autoSpaceDN w:val="0"/>
              <w:adjustRightInd w:val="0"/>
              <w:spacing w:line="300" w:lineRule="exact"/>
              <w:jc w:val="center"/>
              <w:rPr>
                <w:rFonts w:ascii="Arial" w:hAnsi="Arial" w:cs="Arial"/>
                <w:b/>
                <w:bCs/>
                <w:sz w:val="21"/>
                <w:szCs w:val="21"/>
              </w:rPr>
            </w:pPr>
            <w:r w:rsidRPr="0089770B">
              <w:rPr>
                <w:rFonts w:ascii="Arial" w:hAnsi="Arial" w:cs="Arial"/>
                <w:b/>
                <w:bCs/>
                <w:sz w:val="21"/>
                <w:szCs w:val="21"/>
              </w:rPr>
              <w:t>Version No.</w:t>
            </w:r>
          </w:p>
        </w:tc>
        <w:tc>
          <w:tcPr>
            <w:tcW w:w="1620" w:type="dxa"/>
            <w:shd w:val="clear" w:color="auto" w:fill="DAEEF3" w:themeFill="accent5" w:themeFillTint="33"/>
            <w:vAlign w:val="center"/>
          </w:tcPr>
          <w:p w14:paraId="7EC49F3B" w14:textId="77777777" w:rsidR="00FF55ED" w:rsidRPr="0089770B" w:rsidRDefault="00FF55ED" w:rsidP="007F73D3">
            <w:pPr>
              <w:autoSpaceDE w:val="0"/>
              <w:autoSpaceDN w:val="0"/>
              <w:adjustRightInd w:val="0"/>
              <w:spacing w:line="300" w:lineRule="exact"/>
              <w:jc w:val="center"/>
              <w:rPr>
                <w:rFonts w:ascii="Arial" w:hAnsi="Arial" w:cs="Arial"/>
                <w:b/>
                <w:bCs/>
                <w:sz w:val="21"/>
                <w:szCs w:val="21"/>
              </w:rPr>
            </w:pPr>
            <w:r w:rsidRPr="0089770B">
              <w:rPr>
                <w:rFonts w:ascii="Arial" w:hAnsi="Arial" w:cs="Arial"/>
                <w:b/>
                <w:bCs/>
                <w:sz w:val="21"/>
                <w:szCs w:val="21"/>
              </w:rPr>
              <w:t>Version Date</w:t>
            </w:r>
          </w:p>
        </w:tc>
      </w:tr>
      <w:tr w:rsidR="00FF55ED" w:rsidRPr="00194A97" w14:paraId="71587B76" w14:textId="77777777" w:rsidTr="00FE3B71">
        <w:tc>
          <w:tcPr>
            <w:tcW w:w="630" w:type="dxa"/>
          </w:tcPr>
          <w:p w14:paraId="006F2BA9" w14:textId="77777777" w:rsidR="00FF55ED" w:rsidRPr="006647B2" w:rsidRDefault="00A676B9" w:rsidP="00A676B9">
            <w:pPr>
              <w:autoSpaceDE w:val="0"/>
              <w:autoSpaceDN w:val="0"/>
              <w:adjustRightInd w:val="0"/>
              <w:spacing w:line="300" w:lineRule="exact"/>
              <w:jc w:val="center"/>
              <w:rPr>
                <w:rFonts w:ascii="Arial" w:hAnsi="Arial" w:cs="Arial"/>
                <w:sz w:val="20"/>
                <w:szCs w:val="19"/>
              </w:rPr>
            </w:pPr>
            <w:r w:rsidRPr="006647B2">
              <w:rPr>
                <w:rFonts w:ascii="Arial" w:hAnsi="Arial" w:cs="Arial"/>
                <w:sz w:val="20"/>
                <w:szCs w:val="19"/>
              </w:rPr>
              <w:t>1</w:t>
            </w:r>
          </w:p>
        </w:tc>
        <w:tc>
          <w:tcPr>
            <w:tcW w:w="4698" w:type="dxa"/>
          </w:tcPr>
          <w:p w14:paraId="43EAAE7D" w14:textId="77777777" w:rsidR="00FF55ED" w:rsidRPr="006647B2" w:rsidRDefault="00A676B9" w:rsidP="007F73D3">
            <w:pPr>
              <w:autoSpaceDE w:val="0"/>
              <w:autoSpaceDN w:val="0"/>
              <w:adjustRightInd w:val="0"/>
              <w:spacing w:line="300" w:lineRule="exact"/>
              <w:rPr>
                <w:rFonts w:ascii="Arial" w:hAnsi="Arial" w:cs="Arial"/>
                <w:sz w:val="20"/>
                <w:szCs w:val="19"/>
              </w:rPr>
            </w:pPr>
            <w:r w:rsidRPr="006647B2">
              <w:rPr>
                <w:rFonts w:ascii="Arial" w:hAnsi="Arial" w:cs="Arial"/>
                <w:sz w:val="20"/>
                <w:szCs w:val="19"/>
              </w:rPr>
              <w:t>Initial draft release</w:t>
            </w:r>
          </w:p>
        </w:tc>
        <w:tc>
          <w:tcPr>
            <w:tcW w:w="1512" w:type="dxa"/>
          </w:tcPr>
          <w:p w14:paraId="1D34BED1" w14:textId="51F449A9" w:rsidR="00FF55ED" w:rsidRPr="006647B2" w:rsidRDefault="008A260A" w:rsidP="00A561A1">
            <w:pPr>
              <w:autoSpaceDE w:val="0"/>
              <w:autoSpaceDN w:val="0"/>
              <w:adjustRightInd w:val="0"/>
              <w:spacing w:line="300" w:lineRule="exact"/>
              <w:jc w:val="center"/>
              <w:rPr>
                <w:rFonts w:ascii="Arial" w:hAnsi="Arial" w:cs="Arial"/>
                <w:sz w:val="20"/>
                <w:szCs w:val="19"/>
              </w:rPr>
            </w:pPr>
            <w:r w:rsidRPr="006647B2">
              <w:rPr>
                <w:rFonts w:ascii="Arial" w:hAnsi="Arial" w:cs="Arial"/>
                <w:sz w:val="20"/>
                <w:szCs w:val="19"/>
              </w:rPr>
              <w:t>Andy Phan</w:t>
            </w:r>
          </w:p>
        </w:tc>
        <w:tc>
          <w:tcPr>
            <w:tcW w:w="1080" w:type="dxa"/>
          </w:tcPr>
          <w:p w14:paraId="0B8908DC" w14:textId="77777777" w:rsidR="00FF55ED" w:rsidRPr="006647B2" w:rsidRDefault="00D307BB" w:rsidP="007F73D3">
            <w:pPr>
              <w:autoSpaceDE w:val="0"/>
              <w:autoSpaceDN w:val="0"/>
              <w:adjustRightInd w:val="0"/>
              <w:spacing w:line="300" w:lineRule="exact"/>
              <w:jc w:val="center"/>
              <w:rPr>
                <w:rFonts w:ascii="Arial" w:hAnsi="Arial" w:cs="Arial"/>
                <w:sz w:val="20"/>
                <w:szCs w:val="19"/>
              </w:rPr>
            </w:pPr>
            <w:r w:rsidRPr="006647B2">
              <w:rPr>
                <w:rFonts w:ascii="Arial" w:hAnsi="Arial" w:cs="Arial"/>
                <w:sz w:val="20"/>
                <w:szCs w:val="19"/>
              </w:rPr>
              <w:t>1.0</w:t>
            </w:r>
          </w:p>
        </w:tc>
        <w:tc>
          <w:tcPr>
            <w:tcW w:w="1620" w:type="dxa"/>
          </w:tcPr>
          <w:p w14:paraId="2325847D" w14:textId="15FF2FD4" w:rsidR="00FF55ED" w:rsidRPr="006647B2" w:rsidRDefault="00C70695" w:rsidP="00FE3B71">
            <w:pPr>
              <w:autoSpaceDE w:val="0"/>
              <w:autoSpaceDN w:val="0"/>
              <w:adjustRightInd w:val="0"/>
              <w:spacing w:line="300" w:lineRule="exact"/>
              <w:jc w:val="center"/>
              <w:rPr>
                <w:rFonts w:ascii="Arial" w:hAnsi="Arial" w:cs="Arial"/>
                <w:sz w:val="20"/>
                <w:szCs w:val="19"/>
              </w:rPr>
            </w:pPr>
            <w:r w:rsidRPr="006647B2">
              <w:rPr>
                <w:rFonts w:ascii="Arial" w:hAnsi="Arial" w:cs="Arial"/>
                <w:sz w:val="20"/>
                <w:szCs w:val="19"/>
              </w:rPr>
              <w:t>09/05</w:t>
            </w:r>
            <w:r w:rsidR="00BD5A4C" w:rsidRPr="006647B2">
              <w:rPr>
                <w:rFonts w:ascii="Arial" w:hAnsi="Arial" w:cs="Arial"/>
                <w:sz w:val="20"/>
                <w:szCs w:val="19"/>
              </w:rPr>
              <w:t>/16</w:t>
            </w:r>
          </w:p>
        </w:tc>
      </w:tr>
      <w:tr w:rsidR="00FF55ED" w:rsidRPr="0089770B" w14:paraId="1196E1B0" w14:textId="77777777" w:rsidTr="00FE3B71">
        <w:tc>
          <w:tcPr>
            <w:tcW w:w="630" w:type="dxa"/>
          </w:tcPr>
          <w:p w14:paraId="6A8545B7" w14:textId="43315F0A" w:rsidR="00FF55ED" w:rsidRPr="0089770B" w:rsidRDefault="00194A97" w:rsidP="006647B2">
            <w:pPr>
              <w:autoSpaceDE w:val="0"/>
              <w:autoSpaceDN w:val="0"/>
              <w:adjustRightInd w:val="0"/>
              <w:spacing w:line="300" w:lineRule="exact"/>
              <w:jc w:val="center"/>
              <w:rPr>
                <w:rFonts w:ascii="Arial" w:hAnsi="Arial" w:cs="Arial"/>
                <w:bCs/>
                <w:sz w:val="21"/>
                <w:szCs w:val="21"/>
              </w:rPr>
            </w:pPr>
            <w:ins w:id="3" w:author="Andy Phan" w:date="2016-05-31T07:44:00Z">
              <w:r>
                <w:rPr>
                  <w:rFonts w:ascii="Arial" w:hAnsi="Arial" w:cs="Arial"/>
                  <w:bCs/>
                  <w:sz w:val="21"/>
                  <w:szCs w:val="21"/>
                </w:rPr>
                <w:t>2</w:t>
              </w:r>
            </w:ins>
          </w:p>
        </w:tc>
        <w:tc>
          <w:tcPr>
            <w:tcW w:w="4698" w:type="dxa"/>
            <w:vAlign w:val="center"/>
          </w:tcPr>
          <w:p w14:paraId="15D07465" w14:textId="5817D8CD" w:rsidR="009909F2" w:rsidRPr="0089770B" w:rsidRDefault="00194A97" w:rsidP="009A299A">
            <w:pPr>
              <w:pStyle w:val="ListParagraph"/>
              <w:ind w:left="0"/>
              <w:rPr>
                <w:rFonts w:ascii="Arial" w:hAnsi="Arial" w:cs="Arial"/>
                <w:sz w:val="19"/>
                <w:szCs w:val="19"/>
              </w:rPr>
            </w:pPr>
            <w:ins w:id="4" w:author="Andy Phan" w:date="2016-05-31T07:44:00Z">
              <w:r>
                <w:rPr>
                  <w:rFonts w:ascii="Arial" w:hAnsi="Arial" w:cs="Arial"/>
                  <w:sz w:val="19"/>
                  <w:szCs w:val="19"/>
                </w:rPr>
                <w:t>Review 1</w:t>
              </w:r>
            </w:ins>
          </w:p>
        </w:tc>
        <w:tc>
          <w:tcPr>
            <w:tcW w:w="1512" w:type="dxa"/>
          </w:tcPr>
          <w:p w14:paraId="790E0448" w14:textId="25E505F8" w:rsidR="00FF55ED" w:rsidRPr="0089770B" w:rsidRDefault="00194A97" w:rsidP="000113CE">
            <w:pPr>
              <w:autoSpaceDE w:val="0"/>
              <w:autoSpaceDN w:val="0"/>
              <w:adjustRightInd w:val="0"/>
              <w:spacing w:line="300" w:lineRule="exact"/>
              <w:jc w:val="center"/>
              <w:rPr>
                <w:rFonts w:ascii="Arial" w:hAnsi="Arial" w:cs="Arial"/>
                <w:bCs/>
                <w:sz w:val="21"/>
                <w:szCs w:val="21"/>
              </w:rPr>
            </w:pPr>
            <w:ins w:id="5" w:author="Andy Phan" w:date="2016-05-31T07:44:00Z">
              <w:r>
                <w:rPr>
                  <w:rFonts w:ascii="Arial" w:hAnsi="Arial" w:cs="Arial"/>
                  <w:bCs/>
                  <w:sz w:val="21"/>
                  <w:szCs w:val="21"/>
                </w:rPr>
                <w:t>Andy Phan</w:t>
              </w:r>
            </w:ins>
          </w:p>
        </w:tc>
        <w:tc>
          <w:tcPr>
            <w:tcW w:w="1080" w:type="dxa"/>
          </w:tcPr>
          <w:p w14:paraId="29C723D6" w14:textId="5E22B83C" w:rsidR="00FF55ED" w:rsidRPr="0089770B" w:rsidRDefault="00194A97" w:rsidP="007F73D3">
            <w:pPr>
              <w:autoSpaceDE w:val="0"/>
              <w:autoSpaceDN w:val="0"/>
              <w:adjustRightInd w:val="0"/>
              <w:spacing w:line="300" w:lineRule="exact"/>
              <w:jc w:val="center"/>
              <w:rPr>
                <w:rFonts w:ascii="Arial" w:hAnsi="Arial" w:cs="Arial"/>
                <w:bCs/>
                <w:sz w:val="19"/>
                <w:szCs w:val="19"/>
              </w:rPr>
            </w:pPr>
            <w:ins w:id="6" w:author="Andy Phan" w:date="2016-05-31T07:44:00Z">
              <w:r>
                <w:rPr>
                  <w:rFonts w:ascii="Arial" w:hAnsi="Arial" w:cs="Arial"/>
                  <w:bCs/>
                  <w:sz w:val="19"/>
                  <w:szCs w:val="19"/>
                </w:rPr>
                <w:t>1.1</w:t>
              </w:r>
            </w:ins>
          </w:p>
        </w:tc>
        <w:tc>
          <w:tcPr>
            <w:tcW w:w="1620" w:type="dxa"/>
          </w:tcPr>
          <w:p w14:paraId="57B68EF3" w14:textId="7502B806" w:rsidR="00FF55ED" w:rsidRPr="0089770B" w:rsidRDefault="00194A97" w:rsidP="009A299A">
            <w:pPr>
              <w:autoSpaceDE w:val="0"/>
              <w:autoSpaceDN w:val="0"/>
              <w:adjustRightInd w:val="0"/>
              <w:spacing w:line="300" w:lineRule="exact"/>
              <w:jc w:val="center"/>
              <w:rPr>
                <w:rFonts w:ascii="Arial" w:hAnsi="Arial" w:cs="Arial"/>
                <w:bCs/>
                <w:sz w:val="19"/>
                <w:szCs w:val="19"/>
              </w:rPr>
            </w:pPr>
            <w:ins w:id="7" w:author="Andy Phan" w:date="2016-05-31T07:44:00Z">
              <w:r>
                <w:rPr>
                  <w:rFonts w:ascii="Arial" w:hAnsi="Arial" w:cs="Arial"/>
                  <w:bCs/>
                  <w:sz w:val="19"/>
                  <w:szCs w:val="19"/>
                </w:rPr>
                <w:t>31/05/16</w:t>
              </w:r>
            </w:ins>
          </w:p>
        </w:tc>
      </w:tr>
      <w:tr w:rsidR="009A299A" w:rsidRPr="0089770B" w14:paraId="3D8C84DA" w14:textId="77777777" w:rsidTr="00FE3B71">
        <w:tc>
          <w:tcPr>
            <w:tcW w:w="630" w:type="dxa"/>
          </w:tcPr>
          <w:p w14:paraId="645CD582" w14:textId="321710D7" w:rsidR="009A299A" w:rsidRPr="0089770B" w:rsidRDefault="006647B2" w:rsidP="00A676B9">
            <w:pPr>
              <w:autoSpaceDE w:val="0"/>
              <w:autoSpaceDN w:val="0"/>
              <w:adjustRightInd w:val="0"/>
              <w:spacing w:line="300" w:lineRule="exact"/>
              <w:jc w:val="center"/>
              <w:rPr>
                <w:rFonts w:ascii="Arial" w:hAnsi="Arial" w:cs="Arial"/>
                <w:bCs/>
                <w:sz w:val="21"/>
                <w:szCs w:val="21"/>
              </w:rPr>
            </w:pPr>
            <w:ins w:id="8" w:author="Andy Phan" w:date="2016-06-08T12:51:00Z">
              <w:r>
                <w:rPr>
                  <w:rFonts w:ascii="Arial" w:hAnsi="Arial" w:cs="Arial"/>
                  <w:bCs/>
                  <w:sz w:val="21"/>
                  <w:szCs w:val="21"/>
                </w:rPr>
                <w:t>3</w:t>
              </w:r>
            </w:ins>
          </w:p>
        </w:tc>
        <w:tc>
          <w:tcPr>
            <w:tcW w:w="4698" w:type="dxa"/>
            <w:vAlign w:val="center"/>
          </w:tcPr>
          <w:p w14:paraId="5877BB62" w14:textId="38213000" w:rsidR="009A299A" w:rsidRPr="0089770B" w:rsidRDefault="00CD630C" w:rsidP="00CD630C">
            <w:pPr>
              <w:pStyle w:val="ListParagraph"/>
              <w:ind w:left="0"/>
              <w:rPr>
                <w:rFonts w:ascii="Arial" w:hAnsi="Arial" w:cs="Arial"/>
                <w:sz w:val="19"/>
                <w:szCs w:val="19"/>
              </w:rPr>
            </w:pPr>
            <w:ins w:id="9" w:author="Andy Phan" w:date="2016-06-08T13:34:00Z">
              <w:r>
                <w:rPr>
                  <w:rFonts w:ascii="Arial" w:hAnsi="Arial" w:cs="Arial"/>
                  <w:sz w:val="19"/>
                  <w:szCs w:val="19"/>
                </w:rPr>
                <w:t xml:space="preserve">Revision on comments by Torsi </w:t>
              </w:r>
            </w:ins>
          </w:p>
        </w:tc>
        <w:tc>
          <w:tcPr>
            <w:tcW w:w="1512" w:type="dxa"/>
          </w:tcPr>
          <w:p w14:paraId="045C92AB" w14:textId="730814DB" w:rsidR="009A299A" w:rsidRPr="0089770B" w:rsidRDefault="006647B2" w:rsidP="002F5FE9">
            <w:pPr>
              <w:autoSpaceDE w:val="0"/>
              <w:autoSpaceDN w:val="0"/>
              <w:adjustRightInd w:val="0"/>
              <w:spacing w:line="300" w:lineRule="exact"/>
              <w:jc w:val="center"/>
              <w:rPr>
                <w:rFonts w:ascii="Arial" w:hAnsi="Arial" w:cs="Arial"/>
                <w:bCs/>
                <w:sz w:val="21"/>
                <w:szCs w:val="21"/>
              </w:rPr>
            </w:pPr>
            <w:ins w:id="10" w:author="Andy Phan" w:date="2016-06-08T12:51:00Z">
              <w:r>
                <w:rPr>
                  <w:rFonts w:ascii="Arial" w:hAnsi="Arial" w:cs="Arial"/>
                  <w:bCs/>
                  <w:sz w:val="21"/>
                  <w:szCs w:val="21"/>
                </w:rPr>
                <w:t>Andy Phan</w:t>
              </w:r>
            </w:ins>
          </w:p>
        </w:tc>
        <w:tc>
          <w:tcPr>
            <w:tcW w:w="1080" w:type="dxa"/>
          </w:tcPr>
          <w:p w14:paraId="6E736B75" w14:textId="181500DC" w:rsidR="009A299A" w:rsidRPr="0089770B" w:rsidRDefault="006647B2" w:rsidP="002F5FE9">
            <w:pPr>
              <w:autoSpaceDE w:val="0"/>
              <w:autoSpaceDN w:val="0"/>
              <w:adjustRightInd w:val="0"/>
              <w:spacing w:line="300" w:lineRule="exact"/>
              <w:jc w:val="center"/>
              <w:rPr>
                <w:rFonts w:ascii="Arial" w:hAnsi="Arial" w:cs="Arial"/>
                <w:bCs/>
                <w:sz w:val="19"/>
                <w:szCs w:val="19"/>
              </w:rPr>
            </w:pPr>
            <w:ins w:id="11" w:author="Andy Phan" w:date="2016-06-08T12:51:00Z">
              <w:r>
                <w:rPr>
                  <w:rFonts w:ascii="Arial" w:hAnsi="Arial" w:cs="Arial"/>
                  <w:bCs/>
                  <w:sz w:val="19"/>
                  <w:szCs w:val="19"/>
                </w:rPr>
                <w:t>1.2</w:t>
              </w:r>
            </w:ins>
          </w:p>
        </w:tc>
        <w:tc>
          <w:tcPr>
            <w:tcW w:w="1620" w:type="dxa"/>
          </w:tcPr>
          <w:p w14:paraId="5CEE5054" w14:textId="78CEAF97" w:rsidR="009A299A" w:rsidRPr="0089770B" w:rsidRDefault="006647B2" w:rsidP="00D85C18">
            <w:pPr>
              <w:autoSpaceDE w:val="0"/>
              <w:autoSpaceDN w:val="0"/>
              <w:adjustRightInd w:val="0"/>
              <w:spacing w:line="300" w:lineRule="exact"/>
              <w:jc w:val="center"/>
              <w:rPr>
                <w:rFonts w:ascii="Arial" w:hAnsi="Arial" w:cs="Arial"/>
                <w:bCs/>
                <w:sz w:val="19"/>
                <w:szCs w:val="19"/>
              </w:rPr>
            </w:pPr>
            <w:ins w:id="12" w:author="Andy Phan" w:date="2016-06-08T12:51:00Z">
              <w:r>
                <w:rPr>
                  <w:rFonts w:ascii="Arial" w:hAnsi="Arial" w:cs="Arial"/>
                  <w:bCs/>
                  <w:sz w:val="19"/>
                  <w:szCs w:val="19"/>
                </w:rPr>
                <w:t>08/06/16</w:t>
              </w:r>
            </w:ins>
          </w:p>
        </w:tc>
      </w:tr>
      <w:tr w:rsidR="000F359A" w:rsidRPr="0089770B" w14:paraId="62F98A66" w14:textId="77777777" w:rsidTr="00C01070">
        <w:tc>
          <w:tcPr>
            <w:tcW w:w="630" w:type="dxa"/>
          </w:tcPr>
          <w:p w14:paraId="52D16CF8" w14:textId="4BBA91AA" w:rsidR="000F359A" w:rsidRPr="0089770B" w:rsidRDefault="00AC6D0D" w:rsidP="00C01070">
            <w:pPr>
              <w:autoSpaceDE w:val="0"/>
              <w:autoSpaceDN w:val="0"/>
              <w:adjustRightInd w:val="0"/>
              <w:spacing w:line="300" w:lineRule="exact"/>
              <w:jc w:val="center"/>
              <w:rPr>
                <w:rFonts w:ascii="Arial" w:hAnsi="Arial" w:cs="Arial"/>
                <w:bCs/>
                <w:sz w:val="21"/>
                <w:szCs w:val="21"/>
              </w:rPr>
            </w:pPr>
            <w:ins w:id="13" w:author="Andy Phan" w:date="2016-06-14T09:50:00Z">
              <w:r>
                <w:rPr>
                  <w:rFonts w:ascii="Arial" w:hAnsi="Arial" w:cs="Arial"/>
                  <w:bCs/>
                  <w:sz w:val="21"/>
                  <w:szCs w:val="21"/>
                </w:rPr>
                <w:t>4</w:t>
              </w:r>
            </w:ins>
          </w:p>
        </w:tc>
        <w:tc>
          <w:tcPr>
            <w:tcW w:w="4698" w:type="dxa"/>
            <w:vAlign w:val="center"/>
          </w:tcPr>
          <w:p w14:paraId="4F72FE0C" w14:textId="77777777" w:rsidR="000F359A" w:rsidRDefault="00AC6D0D" w:rsidP="00C01070">
            <w:pPr>
              <w:pStyle w:val="ListParagraph"/>
              <w:ind w:left="0"/>
              <w:rPr>
                <w:ins w:id="14" w:author="Andy Phan" w:date="2016-06-14T09:50:00Z"/>
                <w:rFonts w:ascii="Arial" w:hAnsi="Arial" w:cs="Arial"/>
                <w:sz w:val="19"/>
                <w:szCs w:val="19"/>
              </w:rPr>
            </w:pPr>
            <w:ins w:id="15" w:author="Andy Phan" w:date="2016-06-14T09:50:00Z">
              <w:r>
                <w:rPr>
                  <w:rFonts w:ascii="Arial" w:hAnsi="Arial" w:cs="Arial"/>
                  <w:sz w:val="19"/>
                  <w:szCs w:val="19"/>
                </w:rPr>
                <w:t xml:space="preserve">Revision </w:t>
              </w:r>
            </w:ins>
          </w:p>
          <w:p w14:paraId="18B8C011" w14:textId="283D31B9" w:rsidR="00AC6D0D" w:rsidRDefault="00AC6D0D">
            <w:pPr>
              <w:pStyle w:val="ListParagraph"/>
              <w:numPr>
                <w:ilvl w:val="0"/>
                <w:numId w:val="14"/>
              </w:numPr>
              <w:rPr>
                <w:ins w:id="16" w:author="Andy Phan" w:date="2016-06-14T09:50:00Z"/>
                <w:rFonts w:ascii="Arial" w:hAnsi="Arial" w:cs="Arial"/>
                <w:sz w:val="19"/>
                <w:szCs w:val="19"/>
              </w:rPr>
              <w:pPrChange w:id="17" w:author="Andy Phan" w:date="2016-06-14T09:50:00Z">
                <w:pPr>
                  <w:pStyle w:val="ListParagraph"/>
                  <w:ind w:left="0"/>
                </w:pPr>
              </w:pPrChange>
            </w:pPr>
            <w:ins w:id="18" w:author="Andy Phan" w:date="2016-06-14T09:50:00Z">
              <w:r>
                <w:rPr>
                  <w:rFonts w:ascii="Arial" w:hAnsi="Arial" w:cs="Arial"/>
                  <w:sz w:val="19"/>
                  <w:szCs w:val="19"/>
                </w:rPr>
                <w:t>Page 11</w:t>
              </w:r>
            </w:ins>
            <w:ins w:id="19" w:author="Andy Phan" w:date="2016-06-14T09:51:00Z">
              <w:r>
                <w:rPr>
                  <w:rFonts w:ascii="Arial" w:hAnsi="Arial" w:cs="Arial"/>
                  <w:sz w:val="19"/>
                  <w:szCs w:val="19"/>
                </w:rPr>
                <w:t xml:space="preserve"> (Change Information terms to B. Indonesia)</w:t>
              </w:r>
            </w:ins>
          </w:p>
          <w:p w14:paraId="4148C1CE" w14:textId="12D59EE3" w:rsidR="00AC6D0D" w:rsidRDefault="00AC6D0D">
            <w:pPr>
              <w:pStyle w:val="ListParagraph"/>
              <w:numPr>
                <w:ilvl w:val="0"/>
                <w:numId w:val="14"/>
              </w:numPr>
              <w:rPr>
                <w:ins w:id="20" w:author="Andy Phan" w:date="2016-06-14T09:50:00Z"/>
                <w:rFonts w:ascii="Arial" w:hAnsi="Arial" w:cs="Arial"/>
                <w:sz w:val="19"/>
                <w:szCs w:val="19"/>
              </w:rPr>
              <w:pPrChange w:id="21" w:author="Andy Phan" w:date="2016-06-14T09:50:00Z">
                <w:pPr>
                  <w:pStyle w:val="ListParagraph"/>
                  <w:ind w:left="0"/>
                </w:pPr>
              </w:pPrChange>
            </w:pPr>
            <w:ins w:id="22" w:author="Andy Phan" w:date="2016-06-14T09:50:00Z">
              <w:r>
                <w:rPr>
                  <w:rFonts w:ascii="Arial" w:hAnsi="Arial" w:cs="Arial"/>
                  <w:sz w:val="19"/>
                  <w:szCs w:val="19"/>
                </w:rPr>
                <w:t>Page 24 (Changes to Penerima Manfaat)</w:t>
              </w:r>
            </w:ins>
          </w:p>
          <w:p w14:paraId="474E54C3" w14:textId="4EA95614" w:rsidR="00AC6D0D" w:rsidRPr="0089770B" w:rsidRDefault="00AC6D0D">
            <w:pPr>
              <w:pStyle w:val="ListParagraph"/>
              <w:numPr>
                <w:ilvl w:val="0"/>
                <w:numId w:val="14"/>
              </w:numPr>
              <w:rPr>
                <w:rFonts w:ascii="Arial" w:hAnsi="Arial" w:cs="Arial"/>
                <w:sz w:val="19"/>
                <w:szCs w:val="19"/>
              </w:rPr>
              <w:pPrChange w:id="23" w:author="Andy Phan" w:date="2016-06-14T09:50:00Z">
                <w:pPr>
                  <w:pStyle w:val="ListParagraph"/>
                  <w:ind w:left="0"/>
                </w:pPr>
              </w:pPrChange>
            </w:pPr>
            <w:ins w:id="24" w:author="Andy Phan" w:date="2016-06-14T09:50:00Z">
              <w:r>
                <w:rPr>
                  <w:rFonts w:ascii="Arial" w:hAnsi="Arial" w:cs="Arial"/>
                  <w:sz w:val="19"/>
                  <w:szCs w:val="19"/>
                </w:rPr>
                <w:t>Page 29</w:t>
              </w:r>
            </w:ins>
            <w:ins w:id="25" w:author="Andy Phan" w:date="2016-06-14T09:51:00Z">
              <w:r>
                <w:rPr>
                  <w:rFonts w:ascii="Arial" w:hAnsi="Arial" w:cs="Arial"/>
                  <w:sz w:val="19"/>
                  <w:szCs w:val="19"/>
                </w:rPr>
                <w:t xml:space="preserve"> (Include Standard Form pop up for Question 10)</w:t>
              </w:r>
            </w:ins>
          </w:p>
        </w:tc>
        <w:tc>
          <w:tcPr>
            <w:tcW w:w="1512" w:type="dxa"/>
          </w:tcPr>
          <w:p w14:paraId="2316A18C" w14:textId="35C3D0DE" w:rsidR="000F359A" w:rsidRPr="0089770B" w:rsidRDefault="00AC6D0D" w:rsidP="00C01070">
            <w:pPr>
              <w:autoSpaceDE w:val="0"/>
              <w:autoSpaceDN w:val="0"/>
              <w:adjustRightInd w:val="0"/>
              <w:spacing w:line="300" w:lineRule="exact"/>
              <w:jc w:val="center"/>
              <w:rPr>
                <w:rFonts w:ascii="Arial" w:hAnsi="Arial" w:cs="Arial"/>
                <w:bCs/>
                <w:sz w:val="21"/>
                <w:szCs w:val="21"/>
              </w:rPr>
            </w:pPr>
            <w:ins w:id="26" w:author="Andy Phan" w:date="2016-06-14T09:51:00Z">
              <w:r>
                <w:rPr>
                  <w:rFonts w:ascii="Arial" w:hAnsi="Arial" w:cs="Arial"/>
                  <w:bCs/>
                  <w:sz w:val="21"/>
                  <w:szCs w:val="21"/>
                </w:rPr>
                <w:t xml:space="preserve">Andy Phan </w:t>
              </w:r>
            </w:ins>
          </w:p>
        </w:tc>
        <w:tc>
          <w:tcPr>
            <w:tcW w:w="1080" w:type="dxa"/>
          </w:tcPr>
          <w:p w14:paraId="36403022" w14:textId="3430A86B" w:rsidR="000F359A" w:rsidRPr="0089770B" w:rsidRDefault="00AC6D0D" w:rsidP="00C01070">
            <w:pPr>
              <w:autoSpaceDE w:val="0"/>
              <w:autoSpaceDN w:val="0"/>
              <w:adjustRightInd w:val="0"/>
              <w:spacing w:line="300" w:lineRule="exact"/>
              <w:jc w:val="center"/>
              <w:rPr>
                <w:rFonts w:ascii="Arial" w:hAnsi="Arial" w:cs="Arial"/>
                <w:bCs/>
                <w:sz w:val="19"/>
                <w:szCs w:val="19"/>
              </w:rPr>
            </w:pPr>
            <w:ins w:id="27" w:author="Andy Phan" w:date="2016-06-14T09:51:00Z">
              <w:r>
                <w:rPr>
                  <w:rFonts w:ascii="Arial" w:hAnsi="Arial" w:cs="Arial"/>
                  <w:bCs/>
                  <w:sz w:val="19"/>
                  <w:szCs w:val="19"/>
                </w:rPr>
                <w:t>1.3</w:t>
              </w:r>
            </w:ins>
          </w:p>
        </w:tc>
        <w:tc>
          <w:tcPr>
            <w:tcW w:w="1620" w:type="dxa"/>
          </w:tcPr>
          <w:p w14:paraId="57834BA3" w14:textId="49B9ED8F" w:rsidR="000F359A" w:rsidRPr="0089770B" w:rsidRDefault="00AC6D0D" w:rsidP="00C01070">
            <w:pPr>
              <w:autoSpaceDE w:val="0"/>
              <w:autoSpaceDN w:val="0"/>
              <w:adjustRightInd w:val="0"/>
              <w:spacing w:line="300" w:lineRule="exact"/>
              <w:jc w:val="center"/>
              <w:rPr>
                <w:rFonts w:ascii="Arial" w:hAnsi="Arial" w:cs="Arial"/>
                <w:bCs/>
                <w:sz w:val="19"/>
                <w:szCs w:val="19"/>
              </w:rPr>
            </w:pPr>
            <w:ins w:id="28" w:author="Andy Phan" w:date="2016-06-14T09:51:00Z">
              <w:r>
                <w:rPr>
                  <w:rFonts w:ascii="Arial" w:hAnsi="Arial" w:cs="Arial"/>
                  <w:bCs/>
                  <w:sz w:val="19"/>
                  <w:szCs w:val="19"/>
                </w:rPr>
                <w:t>14/06/16</w:t>
              </w:r>
            </w:ins>
          </w:p>
        </w:tc>
      </w:tr>
      <w:tr w:rsidR="007422D7" w:rsidRPr="0089770B" w14:paraId="43160892" w14:textId="77777777" w:rsidTr="00FE3B71">
        <w:tc>
          <w:tcPr>
            <w:tcW w:w="630" w:type="dxa"/>
          </w:tcPr>
          <w:p w14:paraId="1A3F5142" w14:textId="181AD349" w:rsidR="007422D7" w:rsidRDefault="0097142F" w:rsidP="00A676B9">
            <w:pPr>
              <w:autoSpaceDE w:val="0"/>
              <w:autoSpaceDN w:val="0"/>
              <w:adjustRightInd w:val="0"/>
              <w:spacing w:line="300" w:lineRule="exact"/>
              <w:jc w:val="center"/>
              <w:rPr>
                <w:rFonts w:ascii="Arial" w:hAnsi="Arial" w:cs="Arial"/>
                <w:bCs/>
                <w:sz w:val="21"/>
                <w:szCs w:val="21"/>
              </w:rPr>
            </w:pPr>
            <w:ins w:id="29" w:author="Andy Phan" w:date="2016-06-20T09:44:00Z">
              <w:r>
                <w:rPr>
                  <w:rFonts w:ascii="Arial" w:hAnsi="Arial" w:cs="Arial"/>
                  <w:bCs/>
                  <w:sz w:val="21"/>
                  <w:szCs w:val="21"/>
                </w:rPr>
                <w:t>5</w:t>
              </w:r>
            </w:ins>
          </w:p>
        </w:tc>
        <w:tc>
          <w:tcPr>
            <w:tcW w:w="4698" w:type="dxa"/>
            <w:vAlign w:val="center"/>
          </w:tcPr>
          <w:p w14:paraId="58284C58" w14:textId="77777777" w:rsidR="007422D7" w:rsidRDefault="0097142F" w:rsidP="00CA07EE">
            <w:pPr>
              <w:pStyle w:val="ListParagraph"/>
              <w:ind w:left="0"/>
              <w:rPr>
                <w:ins w:id="30" w:author="Andy Phan" w:date="2016-06-20T09:44:00Z"/>
                <w:rFonts w:ascii="Arial" w:hAnsi="Arial" w:cs="Arial"/>
                <w:sz w:val="19"/>
                <w:szCs w:val="19"/>
              </w:rPr>
            </w:pPr>
            <w:ins w:id="31" w:author="Andy Phan" w:date="2016-06-20T09:44:00Z">
              <w:r>
                <w:rPr>
                  <w:rFonts w:ascii="Arial" w:hAnsi="Arial" w:cs="Arial"/>
                  <w:sz w:val="19"/>
                  <w:szCs w:val="19"/>
                </w:rPr>
                <w:t>Revision</w:t>
              </w:r>
            </w:ins>
          </w:p>
          <w:p w14:paraId="0A1D2187" w14:textId="0E1546AD" w:rsidR="0097142F" w:rsidRDefault="0097142F">
            <w:pPr>
              <w:pStyle w:val="ListParagraph"/>
              <w:numPr>
                <w:ilvl w:val="0"/>
                <w:numId w:val="14"/>
              </w:numPr>
              <w:rPr>
                <w:rFonts w:ascii="Arial" w:hAnsi="Arial" w:cs="Arial"/>
                <w:sz w:val="19"/>
                <w:szCs w:val="19"/>
              </w:rPr>
              <w:pPrChange w:id="32" w:author="Andy Phan" w:date="2016-06-20T09:44:00Z">
                <w:pPr>
                  <w:pStyle w:val="ListParagraph"/>
                  <w:ind w:left="0"/>
                </w:pPr>
              </w:pPrChange>
            </w:pPr>
            <w:ins w:id="33" w:author="Andy Phan" w:date="2016-06-20T09:44:00Z">
              <w:r>
                <w:rPr>
                  <w:rFonts w:ascii="Arial" w:hAnsi="Arial" w:cs="Arial"/>
                  <w:sz w:val="19"/>
                  <w:szCs w:val="19"/>
                </w:rPr>
                <w:t>Change Submission time from 5 days to 30 days</w:t>
              </w:r>
            </w:ins>
          </w:p>
        </w:tc>
        <w:tc>
          <w:tcPr>
            <w:tcW w:w="1512" w:type="dxa"/>
          </w:tcPr>
          <w:p w14:paraId="1A9BF5A3" w14:textId="6BB5A8E1" w:rsidR="007422D7" w:rsidRDefault="00A46524" w:rsidP="00A561A1">
            <w:pPr>
              <w:autoSpaceDE w:val="0"/>
              <w:autoSpaceDN w:val="0"/>
              <w:adjustRightInd w:val="0"/>
              <w:spacing w:line="300" w:lineRule="exact"/>
              <w:jc w:val="center"/>
              <w:rPr>
                <w:rFonts w:ascii="Arial" w:hAnsi="Arial" w:cs="Arial"/>
                <w:bCs/>
                <w:sz w:val="19"/>
                <w:szCs w:val="19"/>
              </w:rPr>
            </w:pPr>
            <w:ins w:id="34" w:author="Andy Phan" w:date="2016-06-20T09:45:00Z">
              <w:r>
                <w:rPr>
                  <w:rFonts w:ascii="Arial" w:hAnsi="Arial" w:cs="Arial"/>
                  <w:bCs/>
                  <w:sz w:val="19"/>
                  <w:szCs w:val="19"/>
                </w:rPr>
                <w:t>Andy Phan</w:t>
              </w:r>
            </w:ins>
          </w:p>
        </w:tc>
        <w:tc>
          <w:tcPr>
            <w:tcW w:w="1080" w:type="dxa"/>
          </w:tcPr>
          <w:p w14:paraId="6C2B2D87" w14:textId="331CB2D4" w:rsidR="007422D7" w:rsidRDefault="00A46524" w:rsidP="007F73D3">
            <w:pPr>
              <w:autoSpaceDE w:val="0"/>
              <w:autoSpaceDN w:val="0"/>
              <w:adjustRightInd w:val="0"/>
              <w:spacing w:line="300" w:lineRule="exact"/>
              <w:jc w:val="center"/>
              <w:rPr>
                <w:rFonts w:ascii="Arial" w:hAnsi="Arial" w:cs="Arial"/>
                <w:bCs/>
                <w:sz w:val="19"/>
                <w:szCs w:val="19"/>
              </w:rPr>
            </w:pPr>
            <w:ins w:id="35" w:author="Andy Phan" w:date="2016-06-20T09:45:00Z">
              <w:r>
                <w:rPr>
                  <w:rFonts w:ascii="Arial" w:hAnsi="Arial" w:cs="Arial"/>
                  <w:bCs/>
                  <w:sz w:val="19"/>
                  <w:szCs w:val="19"/>
                </w:rPr>
                <w:t>1.4</w:t>
              </w:r>
            </w:ins>
          </w:p>
        </w:tc>
        <w:tc>
          <w:tcPr>
            <w:tcW w:w="1620" w:type="dxa"/>
          </w:tcPr>
          <w:p w14:paraId="4F7E808A" w14:textId="6F0548DA" w:rsidR="007422D7" w:rsidRDefault="00A46524" w:rsidP="007F73D3">
            <w:pPr>
              <w:autoSpaceDE w:val="0"/>
              <w:autoSpaceDN w:val="0"/>
              <w:adjustRightInd w:val="0"/>
              <w:spacing w:line="300" w:lineRule="exact"/>
              <w:jc w:val="center"/>
              <w:rPr>
                <w:rFonts w:ascii="Arial" w:hAnsi="Arial" w:cs="Arial"/>
                <w:bCs/>
                <w:sz w:val="19"/>
                <w:szCs w:val="19"/>
              </w:rPr>
            </w:pPr>
            <w:ins w:id="36" w:author="Andy Phan" w:date="2016-06-20T09:45:00Z">
              <w:r>
                <w:rPr>
                  <w:rFonts w:ascii="Arial" w:hAnsi="Arial" w:cs="Arial"/>
                  <w:bCs/>
                  <w:sz w:val="19"/>
                  <w:szCs w:val="19"/>
                </w:rPr>
                <w:t>20/06/16</w:t>
              </w:r>
            </w:ins>
          </w:p>
        </w:tc>
      </w:tr>
      <w:tr w:rsidR="004B7D8C" w:rsidRPr="0089770B" w14:paraId="5671EF2B" w14:textId="77777777" w:rsidTr="00FE3B71">
        <w:trPr>
          <w:ins w:id="37" w:author="Andy Phan" w:date="2016-06-21T17:47:00Z"/>
        </w:trPr>
        <w:tc>
          <w:tcPr>
            <w:tcW w:w="630" w:type="dxa"/>
          </w:tcPr>
          <w:p w14:paraId="164851D0" w14:textId="6BF12E1E" w:rsidR="004B7D8C" w:rsidRDefault="004B7D8C" w:rsidP="00A676B9">
            <w:pPr>
              <w:autoSpaceDE w:val="0"/>
              <w:autoSpaceDN w:val="0"/>
              <w:adjustRightInd w:val="0"/>
              <w:spacing w:line="300" w:lineRule="exact"/>
              <w:jc w:val="center"/>
              <w:rPr>
                <w:ins w:id="38" w:author="Andy Phan" w:date="2016-06-21T17:47:00Z"/>
                <w:rFonts w:ascii="Arial" w:hAnsi="Arial" w:cs="Arial"/>
                <w:bCs/>
                <w:sz w:val="21"/>
                <w:szCs w:val="21"/>
              </w:rPr>
            </w:pPr>
            <w:ins w:id="39" w:author="Andy Phan" w:date="2016-06-21T17:47:00Z">
              <w:r>
                <w:rPr>
                  <w:rFonts w:ascii="Arial" w:hAnsi="Arial" w:cs="Arial"/>
                  <w:bCs/>
                  <w:sz w:val="21"/>
                  <w:szCs w:val="21"/>
                </w:rPr>
                <w:t>6</w:t>
              </w:r>
            </w:ins>
          </w:p>
        </w:tc>
        <w:tc>
          <w:tcPr>
            <w:tcW w:w="4698" w:type="dxa"/>
            <w:vAlign w:val="center"/>
          </w:tcPr>
          <w:p w14:paraId="1E832B83" w14:textId="77777777" w:rsidR="004B7D8C" w:rsidRDefault="004B7D8C" w:rsidP="00CA07EE">
            <w:pPr>
              <w:pStyle w:val="ListParagraph"/>
              <w:ind w:left="0"/>
              <w:rPr>
                <w:ins w:id="40" w:author="Andy Phan" w:date="2016-06-21T17:47:00Z"/>
                <w:rFonts w:ascii="Arial" w:hAnsi="Arial" w:cs="Arial"/>
                <w:sz w:val="19"/>
                <w:szCs w:val="19"/>
              </w:rPr>
            </w:pPr>
            <w:ins w:id="41" w:author="Andy Phan" w:date="2016-06-21T17:47:00Z">
              <w:r>
                <w:rPr>
                  <w:rFonts w:ascii="Arial" w:hAnsi="Arial" w:cs="Arial"/>
                  <w:sz w:val="19"/>
                  <w:szCs w:val="19"/>
                </w:rPr>
                <w:t xml:space="preserve">Revision </w:t>
              </w:r>
            </w:ins>
          </w:p>
          <w:p w14:paraId="6F774B83" w14:textId="26F0BFE6" w:rsidR="004B7D8C" w:rsidRDefault="004B7D8C" w:rsidP="004B7D8C">
            <w:pPr>
              <w:pStyle w:val="ListParagraph"/>
              <w:numPr>
                <w:ilvl w:val="0"/>
                <w:numId w:val="14"/>
              </w:numPr>
              <w:rPr>
                <w:ins w:id="42" w:author="Andy Phan" w:date="2016-06-21T17:47:00Z"/>
                <w:rFonts w:ascii="Arial" w:hAnsi="Arial" w:cs="Arial"/>
                <w:sz w:val="19"/>
                <w:szCs w:val="19"/>
              </w:rPr>
              <w:pPrChange w:id="43" w:author="Andy Phan" w:date="2016-06-21T17:47:00Z">
                <w:pPr>
                  <w:pStyle w:val="ListParagraph"/>
                  <w:ind w:left="0"/>
                </w:pPr>
              </w:pPrChange>
            </w:pPr>
            <w:ins w:id="44" w:author="Andy Phan" w:date="2016-06-21T17:47:00Z">
              <w:r>
                <w:rPr>
                  <w:rFonts w:ascii="Arial" w:hAnsi="Arial" w:cs="Arial"/>
                  <w:sz w:val="19"/>
                  <w:szCs w:val="19"/>
                </w:rPr>
                <w:t>Change supporting document format from TIFF to JPG</w:t>
              </w:r>
            </w:ins>
          </w:p>
        </w:tc>
        <w:tc>
          <w:tcPr>
            <w:tcW w:w="1512" w:type="dxa"/>
          </w:tcPr>
          <w:p w14:paraId="4E98CE36" w14:textId="7CFE996B" w:rsidR="004B7D8C" w:rsidRDefault="004B7D8C" w:rsidP="00A561A1">
            <w:pPr>
              <w:autoSpaceDE w:val="0"/>
              <w:autoSpaceDN w:val="0"/>
              <w:adjustRightInd w:val="0"/>
              <w:spacing w:line="300" w:lineRule="exact"/>
              <w:jc w:val="center"/>
              <w:rPr>
                <w:ins w:id="45" w:author="Andy Phan" w:date="2016-06-21T17:47:00Z"/>
                <w:rFonts w:ascii="Arial" w:hAnsi="Arial" w:cs="Arial"/>
                <w:bCs/>
                <w:sz w:val="19"/>
                <w:szCs w:val="19"/>
              </w:rPr>
            </w:pPr>
            <w:ins w:id="46" w:author="Andy Phan" w:date="2016-06-21T17:47:00Z">
              <w:r>
                <w:rPr>
                  <w:rFonts w:ascii="Arial" w:hAnsi="Arial" w:cs="Arial"/>
                  <w:bCs/>
                  <w:sz w:val="19"/>
                  <w:szCs w:val="19"/>
                </w:rPr>
                <w:t>Andy Phan</w:t>
              </w:r>
            </w:ins>
          </w:p>
        </w:tc>
        <w:tc>
          <w:tcPr>
            <w:tcW w:w="1080" w:type="dxa"/>
          </w:tcPr>
          <w:p w14:paraId="572BBD91" w14:textId="4E5086EC" w:rsidR="004B7D8C" w:rsidRDefault="004B7D8C" w:rsidP="007F73D3">
            <w:pPr>
              <w:autoSpaceDE w:val="0"/>
              <w:autoSpaceDN w:val="0"/>
              <w:adjustRightInd w:val="0"/>
              <w:spacing w:line="300" w:lineRule="exact"/>
              <w:jc w:val="center"/>
              <w:rPr>
                <w:ins w:id="47" w:author="Andy Phan" w:date="2016-06-21T17:47:00Z"/>
                <w:rFonts w:ascii="Arial" w:hAnsi="Arial" w:cs="Arial"/>
                <w:bCs/>
                <w:sz w:val="19"/>
                <w:szCs w:val="19"/>
              </w:rPr>
            </w:pPr>
            <w:ins w:id="48" w:author="Andy Phan" w:date="2016-06-21T17:47:00Z">
              <w:r>
                <w:rPr>
                  <w:rFonts w:ascii="Arial" w:hAnsi="Arial" w:cs="Arial"/>
                  <w:bCs/>
                  <w:sz w:val="19"/>
                  <w:szCs w:val="19"/>
                </w:rPr>
                <w:t>1.5</w:t>
              </w:r>
            </w:ins>
          </w:p>
        </w:tc>
        <w:tc>
          <w:tcPr>
            <w:tcW w:w="1620" w:type="dxa"/>
          </w:tcPr>
          <w:p w14:paraId="4414363F" w14:textId="0254D8B1" w:rsidR="004B7D8C" w:rsidRDefault="004B7D8C" w:rsidP="007F73D3">
            <w:pPr>
              <w:autoSpaceDE w:val="0"/>
              <w:autoSpaceDN w:val="0"/>
              <w:adjustRightInd w:val="0"/>
              <w:spacing w:line="300" w:lineRule="exact"/>
              <w:jc w:val="center"/>
              <w:rPr>
                <w:ins w:id="49" w:author="Andy Phan" w:date="2016-06-21T17:47:00Z"/>
                <w:rFonts w:ascii="Arial" w:hAnsi="Arial" w:cs="Arial"/>
                <w:bCs/>
                <w:sz w:val="19"/>
                <w:szCs w:val="19"/>
              </w:rPr>
            </w:pPr>
            <w:ins w:id="50" w:author="Andy Phan" w:date="2016-06-21T17:48:00Z">
              <w:r>
                <w:rPr>
                  <w:rFonts w:ascii="Arial" w:hAnsi="Arial" w:cs="Arial"/>
                  <w:bCs/>
                  <w:sz w:val="19"/>
                  <w:szCs w:val="19"/>
                </w:rPr>
                <w:t>21/06/16</w:t>
              </w:r>
            </w:ins>
          </w:p>
        </w:tc>
      </w:tr>
    </w:tbl>
    <w:p w14:paraId="3F53AC18" w14:textId="292908BF" w:rsidR="000A0CEC" w:rsidRPr="0089770B" w:rsidRDefault="000A0CEC" w:rsidP="00852BA2">
      <w:pPr>
        <w:spacing w:after="200" w:line="276" w:lineRule="auto"/>
        <w:rPr>
          <w:sz w:val="23"/>
          <w:szCs w:val="23"/>
          <w:lang w:val="en-GB"/>
        </w:rPr>
      </w:pPr>
    </w:p>
    <w:p w14:paraId="07FDF382" w14:textId="77777777" w:rsidR="00FF55ED" w:rsidRPr="0089770B" w:rsidRDefault="00852BA2" w:rsidP="00852BA2">
      <w:pPr>
        <w:spacing w:after="200" w:line="276" w:lineRule="auto"/>
        <w:rPr>
          <w:sz w:val="23"/>
          <w:szCs w:val="23"/>
          <w:lang w:val="en-GB"/>
        </w:rPr>
      </w:pPr>
      <w:r w:rsidRPr="0089770B">
        <w:rPr>
          <w:sz w:val="23"/>
          <w:szCs w:val="23"/>
          <w:lang w:val="en-GB"/>
        </w:rPr>
        <w:br w:type="page"/>
      </w:r>
    </w:p>
    <w:sdt>
      <w:sdtPr>
        <w:rPr>
          <w:rFonts w:ascii="Times New Roman" w:eastAsia="PMingLiU" w:hAnsi="Times New Roman" w:cs="Times New Roman"/>
          <w:bCs w:val="0"/>
          <w:color w:val="auto"/>
          <w:kern w:val="2"/>
          <w:sz w:val="24"/>
          <w:szCs w:val="24"/>
          <w:lang w:eastAsia="zh-TW"/>
        </w:rPr>
        <w:id w:val="683459"/>
        <w:docPartObj>
          <w:docPartGallery w:val="Table of Contents"/>
          <w:docPartUnique/>
        </w:docPartObj>
      </w:sdtPr>
      <w:sdtEndPr>
        <w:rPr>
          <w:rFonts w:eastAsiaTheme="minorHAnsi"/>
          <w:kern w:val="0"/>
          <w:lang w:eastAsia="en-US"/>
        </w:rPr>
      </w:sdtEndPr>
      <w:sdtContent>
        <w:p w14:paraId="34736D16" w14:textId="77777777" w:rsidR="002E49A1" w:rsidRDefault="008166D7" w:rsidP="002E49A1">
          <w:pPr>
            <w:pStyle w:val="TOCHeading"/>
            <w:jc w:val="center"/>
          </w:pPr>
          <w:r w:rsidRPr="008166D7">
            <w:rPr>
              <w:b/>
            </w:rPr>
            <w:t>TABLE OF CONTENTS</w:t>
          </w:r>
        </w:p>
        <w:p w14:paraId="47E2EE92" w14:textId="77777777" w:rsidR="006647B2" w:rsidRDefault="004852C1">
          <w:pPr>
            <w:pStyle w:val="TOC1"/>
            <w:rPr>
              <w:ins w:id="51" w:author="Andy Phan" w:date="2016-06-08T12:59:00Z"/>
              <w:rFonts w:asciiTheme="minorHAnsi" w:eastAsiaTheme="minorEastAsia" w:hAnsiTheme="minorHAnsi" w:cstheme="minorBidi"/>
              <w:b w:val="0"/>
              <w:bCs w:val="0"/>
              <w:caps w:val="0"/>
              <w:sz w:val="24"/>
              <w:lang w:val="en-US"/>
            </w:rPr>
          </w:pPr>
          <w:r>
            <w:fldChar w:fldCharType="begin"/>
          </w:r>
          <w:r w:rsidR="002E49A1">
            <w:instrText xml:space="preserve"> TOC \o "1-3" \h \z \u </w:instrText>
          </w:r>
          <w:r>
            <w:fldChar w:fldCharType="separate"/>
          </w:r>
          <w:ins w:id="52" w:author="Andy Phan" w:date="2016-06-08T12:59:00Z">
            <w:r w:rsidR="006647B2" w:rsidRPr="00274553">
              <w:rPr>
                <w:rStyle w:val="Hyperlink"/>
              </w:rPr>
              <w:fldChar w:fldCharType="begin"/>
            </w:r>
            <w:r w:rsidR="006647B2" w:rsidRPr="00274553">
              <w:rPr>
                <w:rStyle w:val="Hyperlink"/>
              </w:rPr>
              <w:instrText xml:space="preserve"> </w:instrText>
            </w:r>
            <w:r w:rsidR="006647B2">
              <w:instrText>HYPERLINK \l "_Toc453154101"</w:instrText>
            </w:r>
            <w:r w:rsidR="006647B2" w:rsidRPr="00274553">
              <w:rPr>
                <w:rStyle w:val="Hyperlink"/>
              </w:rPr>
              <w:instrText xml:space="preserve"> </w:instrText>
            </w:r>
            <w:r w:rsidR="006647B2" w:rsidRPr="00274553">
              <w:rPr>
                <w:rStyle w:val="Hyperlink"/>
              </w:rPr>
              <w:fldChar w:fldCharType="separate"/>
            </w:r>
            <w:r w:rsidR="006647B2" w:rsidRPr="00274553">
              <w:rPr>
                <w:rStyle w:val="Hyperlink"/>
              </w:rPr>
              <w:t>1</w:t>
            </w:r>
            <w:r w:rsidR="006647B2">
              <w:rPr>
                <w:rFonts w:asciiTheme="minorHAnsi" w:eastAsiaTheme="minorEastAsia" w:hAnsiTheme="minorHAnsi" w:cstheme="minorBidi"/>
                <w:b w:val="0"/>
                <w:bCs w:val="0"/>
                <w:caps w:val="0"/>
                <w:sz w:val="24"/>
                <w:lang w:val="en-US"/>
              </w:rPr>
              <w:tab/>
            </w:r>
            <w:r w:rsidR="006647B2" w:rsidRPr="00274553">
              <w:rPr>
                <w:rStyle w:val="Hyperlink"/>
              </w:rPr>
              <w:t>INTRODUCTION</w:t>
            </w:r>
            <w:r w:rsidR="006647B2">
              <w:rPr>
                <w:webHidden/>
              </w:rPr>
              <w:tab/>
            </w:r>
            <w:r w:rsidR="006647B2">
              <w:rPr>
                <w:webHidden/>
              </w:rPr>
              <w:fldChar w:fldCharType="begin"/>
            </w:r>
            <w:r w:rsidR="006647B2">
              <w:rPr>
                <w:webHidden/>
              </w:rPr>
              <w:instrText xml:space="preserve"> PAGEREF _Toc453154101 \h </w:instrText>
            </w:r>
          </w:ins>
          <w:r w:rsidR="006647B2">
            <w:rPr>
              <w:webHidden/>
            </w:rPr>
          </w:r>
          <w:r w:rsidR="006647B2">
            <w:rPr>
              <w:webHidden/>
            </w:rPr>
            <w:fldChar w:fldCharType="separate"/>
          </w:r>
          <w:ins w:id="53" w:author="Andy Phan" w:date="2016-06-08T12:59:00Z">
            <w:r w:rsidR="006647B2">
              <w:rPr>
                <w:webHidden/>
              </w:rPr>
              <w:t>6</w:t>
            </w:r>
            <w:r w:rsidR="006647B2">
              <w:rPr>
                <w:webHidden/>
              </w:rPr>
              <w:fldChar w:fldCharType="end"/>
            </w:r>
            <w:r w:rsidR="006647B2" w:rsidRPr="00274553">
              <w:rPr>
                <w:rStyle w:val="Hyperlink"/>
              </w:rPr>
              <w:fldChar w:fldCharType="end"/>
            </w:r>
          </w:ins>
        </w:p>
        <w:p w14:paraId="67E72C3B" w14:textId="77777777" w:rsidR="006647B2" w:rsidRDefault="006647B2">
          <w:pPr>
            <w:pStyle w:val="TOC2"/>
            <w:rPr>
              <w:ins w:id="54" w:author="Andy Phan" w:date="2016-06-08T12:59:00Z"/>
              <w:rFonts w:asciiTheme="minorHAnsi" w:eastAsiaTheme="minorEastAsia" w:hAnsiTheme="minorHAnsi" w:cstheme="minorBidi"/>
              <w:caps w:val="0"/>
              <w:sz w:val="24"/>
              <w:szCs w:val="24"/>
              <w:lang w:val="en-US"/>
            </w:rPr>
          </w:pPr>
          <w:ins w:id="55" w:author="Andy Phan" w:date="2016-06-08T12:59:00Z">
            <w:r w:rsidRPr="00274553">
              <w:rPr>
                <w:rStyle w:val="Hyperlink"/>
              </w:rPr>
              <w:fldChar w:fldCharType="begin"/>
            </w:r>
            <w:r w:rsidRPr="00274553">
              <w:rPr>
                <w:rStyle w:val="Hyperlink"/>
              </w:rPr>
              <w:instrText xml:space="preserve"> </w:instrText>
            </w:r>
            <w:r>
              <w:instrText>HYPERLINK \l "_Toc453154102"</w:instrText>
            </w:r>
            <w:r w:rsidRPr="00274553">
              <w:rPr>
                <w:rStyle w:val="Hyperlink"/>
              </w:rPr>
              <w:instrText xml:space="preserve"> </w:instrText>
            </w:r>
            <w:r w:rsidRPr="00274553">
              <w:rPr>
                <w:rStyle w:val="Hyperlink"/>
              </w:rPr>
              <w:fldChar w:fldCharType="separate"/>
            </w:r>
            <w:r w:rsidRPr="00274553">
              <w:rPr>
                <w:rStyle w:val="Hyperlink"/>
                <w:rFonts w:cs="Arial"/>
              </w:rPr>
              <w:t>1.1</w:t>
            </w:r>
            <w:r>
              <w:rPr>
                <w:rFonts w:asciiTheme="minorHAnsi" w:eastAsiaTheme="minorEastAsia" w:hAnsiTheme="minorHAnsi" w:cstheme="minorBidi"/>
                <w:caps w:val="0"/>
                <w:sz w:val="24"/>
                <w:szCs w:val="24"/>
                <w:lang w:val="en-US"/>
              </w:rPr>
              <w:tab/>
            </w:r>
            <w:r w:rsidRPr="00274553">
              <w:rPr>
                <w:rStyle w:val="Hyperlink"/>
                <w:rFonts w:cs="Arial"/>
              </w:rPr>
              <w:t>OBJECTIVE</w:t>
            </w:r>
            <w:r>
              <w:rPr>
                <w:webHidden/>
              </w:rPr>
              <w:tab/>
            </w:r>
            <w:r>
              <w:rPr>
                <w:webHidden/>
              </w:rPr>
              <w:fldChar w:fldCharType="begin"/>
            </w:r>
            <w:r>
              <w:rPr>
                <w:webHidden/>
              </w:rPr>
              <w:instrText xml:space="preserve"> PAGEREF _Toc453154102 \h </w:instrText>
            </w:r>
          </w:ins>
          <w:r>
            <w:rPr>
              <w:webHidden/>
            </w:rPr>
          </w:r>
          <w:r>
            <w:rPr>
              <w:webHidden/>
            </w:rPr>
            <w:fldChar w:fldCharType="separate"/>
          </w:r>
          <w:ins w:id="56" w:author="Andy Phan" w:date="2016-06-08T12:59:00Z">
            <w:r>
              <w:rPr>
                <w:webHidden/>
              </w:rPr>
              <w:t>6</w:t>
            </w:r>
            <w:r>
              <w:rPr>
                <w:webHidden/>
              </w:rPr>
              <w:fldChar w:fldCharType="end"/>
            </w:r>
            <w:r w:rsidRPr="00274553">
              <w:rPr>
                <w:rStyle w:val="Hyperlink"/>
              </w:rPr>
              <w:fldChar w:fldCharType="end"/>
            </w:r>
          </w:ins>
        </w:p>
        <w:p w14:paraId="2A98C16E" w14:textId="77777777" w:rsidR="006647B2" w:rsidRDefault="006647B2">
          <w:pPr>
            <w:pStyle w:val="TOC2"/>
            <w:rPr>
              <w:ins w:id="57" w:author="Andy Phan" w:date="2016-06-08T12:59:00Z"/>
              <w:rFonts w:asciiTheme="minorHAnsi" w:eastAsiaTheme="minorEastAsia" w:hAnsiTheme="minorHAnsi" w:cstheme="minorBidi"/>
              <w:caps w:val="0"/>
              <w:sz w:val="24"/>
              <w:szCs w:val="24"/>
              <w:lang w:val="en-US"/>
            </w:rPr>
          </w:pPr>
          <w:ins w:id="58" w:author="Andy Phan" w:date="2016-06-08T12:59:00Z">
            <w:r w:rsidRPr="00274553">
              <w:rPr>
                <w:rStyle w:val="Hyperlink"/>
              </w:rPr>
              <w:fldChar w:fldCharType="begin"/>
            </w:r>
            <w:r w:rsidRPr="00274553">
              <w:rPr>
                <w:rStyle w:val="Hyperlink"/>
              </w:rPr>
              <w:instrText xml:space="preserve"> </w:instrText>
            </w:r>
            <w:r>
              <w:instrText>HYPERLINK \l "_Toc453154103"</w:instrText>
            </w:r>
            <w:r w:rsidRPr="00274553">
              <w:rPr>
                <w:rStyle w:val="Hyperlink"/>
              </w:rPr>
              <w:instrText xml:space="preserve"> </w:instrText>
            </w:r>
            <w:r w:rsidRPr="00274553">
              <w:rPr>
                <w:rStyle w:val="Hyperlink"/>
              </w:rPr>
              <w:fldChar w:fldCharType="separate"/>
            </w:r>
            <w:r w:rsidRPr="00274553">
              <w:rPr>
                <w:rStyle w:val="Hyperlink"/>
              </w:rPr>
              <w:t>1.2</w:t>
            </w:r>
            <w:r>
              <w:rPr>
                <w:rFonts w:asciiTheme="minorHAnsi" w:eastAsiaTheme="minorEastAsia" w:hAnsiTheme="minorHAnsi" w:cstheme="minorBidi"/>
                <w:caps w:val="0"/>
                <w:sz w:val="24"/>
                <w:szCs w:val="24"/>
                <w:lang w:val="en-US"/>
              </w:rPr>
              <w:tab/>
            </w:r>
            <w:r w:rsidRPr="00274553">
              <w:rPr>
                <w:rStyle w:val="Hyperlink"/>
              </w:rPr>
              <w:t>project Scope</w:t>
            </w:r>
            <w:r>
              <w:rPr>
                <w:webHidden/>
              </w:rPr>
              <w:tab/>
            </w:r>
            <w:r>
              <w:rPr>
                <w:webHidden/>
              </w:rPr>
              <w:fldChar w:fldCharType="begin"/>
            </w:r>
            <w:r>
              <w:rPr>
                <w:webHidden/>
              </w:rPr>
              <w:instrText xml:space="preserve"> PAGEREF _Toc453154103 \h </w:instrText>
            </w:r>
          </w:ins>
          <w:r>
            <w:rPr>
              <w:webHidden/>
            </w:rPr>
          </w:r>
          <w:r>
            <w:rPr>
              <w:webHidden/>
            </w:rPr>
            <w:fldChar w:fldCharType="separate"/>
          </w:r>
          <w:ins w:id="59" w:author="Andy Phan" w:date="2016-06-08T12:59:00Z">
            <w:r>
              <w:rPr>
                <w:webHidden/>
              </w:rPr>
              <w:t>6</w:t>
            </w:r>
            <w:r>
              <w:rPr>
                <w:webHidden/>
              </w:rPr>
              <w:fldChar w:fldCharType="end"/>
            </w:r>
            <w:r w:rsidRPr="00274553">
              <w:rPr>
                <w:rStyle w:val="Hyperlink"/>
              </w:rPr>
              <w:fldChar w:fldCharType="end"/>
            </w:r>
          </w:ins>
        </w:p>
        <w:p w14:paraId="41416550" w14:textId="77777777" w:rsidR="006647B2" w:rsidRDefault="006647B2">
          <w:pPr>
            <w:pStyle w:val="TOC2"/>
            <w:rPr>
              <w:ins w:id="60" w:author="Andy Phan" w:date="2016-06-08T12:59:00Z"/>
              <w:rFonts w:asciiTheme="minorHAnsi" w:eastAsiaTheme="minorEastAsia" w:hAnsiTheme="minorHAnsi" w:cstheme="minorBidi"/>
              <w:caps w:val="0"/>
              <w:sz w:val="24"/>
              <w:szCs w:val="24"/>
              <w:lang w:val="en-US"/>
            </w:rPr>
          </w:pPr>
          <w:ins w:id="61" w:author="Andy Phan" w:date="2016-06-08T12:59:00Z">
            <w:r w:rsidRPr="00274553">
              <w:rPr>
                <w:rStyle w:val="Hyperlink"/>
              </w:rPr>
              <w:fldChar w:fldCharType="begin"/>
            </w:r>
            <w:r w:rsidRPr="00274553">
              <w:rPr>
                <w:rStyle w:val="Hyperlink"/>
              </w:rPr>
              <w:instrText xml:space="preserve"> </w:instrText>
            </w:r>
            <w:r>
              <w:instrText>HYPERLINK \l "_Toc453154104"</w:instrText>
            </w:r>
            <w:r w:rsidRPr="00274553">
              <w:rPr>
                <w:rStyle w:val="Hyperlink"/>
              </w:rPr>
              <w:instrText xml:space="preserve"> </w:instrText>
            </w:r>
            <w:r w:rsidRPr="00274553">
              <w:rPr>
                <w:rStyle w:val="Hyperlink"/>
              </w:rPr>
              <w:fldChar w:fldCharType="separate"/>
            </w:r>
            <w:r w:rsidRPr="00274553">
              <w:rPr>
                <w:rStyle w:val="Hyperlink"/>
              </w:rPr>
              <w:t>1.3</w:t>
            </w:r>
            <w:r>
              <w:rPr>
                <w:rFonts w:asciiTheme="minorHAnsi" w:eastAsiaTheme="minorEastAsia" w:hAnsiTheme="minorHAnsi" w:cstheme="minorBidi"/>
                <w:caps w:val="0"/>
                <w:sz w:val="24"/>
                <w:szCs w:val="24"/>
                <w:lang w:val="en-US"/>
              </w:rPr>
              <w:tab/>
            </w:r>
            <w:r w:rsidRPr="00274553">
              <w:rPr>
                <w:rStyle w:val="Hyperlink"/>
              </w:rPr>
              <w:t>abbreviations</w:t>
            </w:r>
            <w:r>
              <w:rPr>
                <w:webHidden/>
              </w:rPr>
              <w:tab/>
            </w:r>
            <w:r>
              <w:rPr>
                <w:webHidden/>
              </w:rPr>
              <w:fldChar w:fldCharType="begin"/>
            </w:r>
            <w:r>
              <w:rPr>
                <w:webHidden/>
              </w:rPr>
              <w:instrText xml:space="preserve"> PAGEREF _Toc453154104 \h </w:instrText>
            </w:r>
          </w:ins>
          <w:r>
            <w:rPr>
              <w:webHidden/>
            </w:rPr>
          </w:r>
          <w:r>
            <w:rPr>
              <w:webHidden/>
            </w:rPr>
            <w:fldChar w:fldCharType="separate"/>
          </w:r>
          <w:ins w:id="62" w:author="Andy Phan" w:date="2016-06-08T12:59:00Z">
            <w:r>
              <w:rPr>
                <w:webHidden/>
              </w:rPr>
              <w:t>7</w:t>
            </w:r>
            <w:r>
              <w:rPr>
                <w:webHidden/>
              </w:rPr>
              <w:fldChar w:fldCharType="end"/>
            </w:r>
            <w:r w:rsidRPr="00274553">
              <w:rPr>
                <w:rStyle w:val="Hyperlink"/>
              </w:rPr>
              <w:fldChar w:fldCharType="end"/>
            </w:r>
          </w:ins>
        </w:p>
        <w:p w14:paraId="04D88B6D" w14:textId="77777777" w:rsidR="006647B2" w:rsidRDefault="006647B2">
          <w:pPr>
            <w:pStyle w:val="TOC2"/>
            <w:rPr>
              <w:ins w:id="63" w:author="Andy Phan" w:date="2016-06-08T12:59:00Z"/>
              <w:rFonts w:asciiTheme="minorHAnsi" w:eastAsiaTheme="minorEastAsia" w:hAnsiTheme="minorHAnsi" w:cstheme="minorBidi"/>
              <w:caps w:val="0"/>
              <w:sz w:val="24"/>
              <w:szCs w:val="24"/>
              <w:lang w:val="en-US"/>
            </w:rPr>
          </w:pPr>
          <w:ins w:id="64" w:author="Andy Phan" w:date="2016-06-08T12:59:00Z">
            <w:r w:rsidRPr="00274553">
              <w:rPr>
                <w:rStyle w:val="Hyperlink"/>
              </w:rPr>
              <w:fldChar w:fldCharType="begin"/>
            </w:r>
            <w:r w:rsidRPr="00274553">
              <w:rPr>
                <w:rStyle w:val="Hyperlink"/>
              </w:rPr>
              <w:instrText xml:space="preserve"> </w:instrText>
            </w:r>
            <w:r>
              <w:instrText>HYPERLINK \l "_Toc453154105"</w:instrText>
            </w:r>
            <w:r w:rsidRPr="00274553">
              <w:rPr>
                <w:rStyle w:val="Hyperlink"/>
              </w:rPr>
              <w:instrText xml:space="preserve"> </w:instrText>
            </w:r>
            <w:r w:rsidRPr="00274553">
              <w:rPr>
                <w:rStyle w:val="Hyperlink"/>
              </w:rPr>
              <w:fldChar w:fldCharType="separate"/>
            </w:r>
            <w:r w:rsidRPr="00274553">
              <w:rPr>
                <w:rStyle w:val="Hyperlink"/>
              </w:rPr>
              <w:t>1.4</w:t>
            </w:r>
            <w:r>
              <w:rPr>
                <w:rFonts w:asciiTheme="minorHAnsi" w:eastAsiaTheme="minorEastAsia" w:hAnsiTheme="minorHAnsi" w:cstheme="minorBidi"/>
                <w:caps w:val="0"/>
                <w:sz w:val="24"/>
                <w:szCs w:val="24"/>
                <w:lang w:val="en-US"/>
              </w:rPr>
              <w:tab/>
            </w:r>
            <w:r w:rsidRPr="00274553">
              <w:rPr>
                <w:rStyle w:val="Hyperlink"/>
              </w:rPr>
              <w:t>study approach</w:t>
            </w:r>
            <w:r>
              <w:rPr>
                <w:webHidden/>
              </w:rPr>
              <w:tab/>
            </w:r>
            <w:r>
              <w:rPr>
                <w:webHidden/>
              </w:rPr>
              <w:fldChar w:fldCharType="begin"/>
            </w:r>
            <w:r>
              <w:rPr>
                <w:webHidden/>
              </w:rPr>
              <w:instrText xml:space="preserve"> PAGEREF _Toc453154105 \h </w:instrText>
            </w:r>
          </w:ins>
          <w:r>
            <w:rPr>
              <w:webHidden/>
            </w:rPr>
          </w:r>
          <w:r>
            <w:rPr>
              <w:webHidden/>
            </w:rPr>
            <w:fldChar w:fldCharType="separate"/>
          </w:r>
          <w:ins w:id="65" w:author="Andy Phan" w:date="2016-06-08T12:59:00Z">
            <w:r>
              <w:rPr>
                <w:webHidden/>
              </w:rPr>
              <w:t>7</w:t>
            </w:r>
            <w:r>
              <w:rPr>
                <w:webHidden/>
              </w:rPr>
              <w:fldChar w:fldCharType="end"/>
            </w:r>
            <w:r w:rsidRPr="00274553">
              <w:rPr>
                <w:rStyle w:val="Hyperlink"/>
              </w:rPr>
              <w:fldChar w:fldCharType="end"/>
            </w:r>
          </w:ins>
        </w:p>
        <w:p w14:paraId="02699484" w14:textId="77777777" w:rsidR="006647B2" w:rsidRDefault="006647B2">
          <w:pPr>
            <w:pStyle w:val="TOC1"/>
            <w:rPr>
              <w:ins w:id="66" w:author="Andy Phan" w:date="2016-06-08T12:59:00Z"/>
              <w:rFonts w:asciiTheme="minorHAnsi" w:eastAsiaTheme="minorEastAsia" w:hAnsiTheme="minorHAnsi" w:cstheme="minorBidi"/>
              <w:b w:val="0"/>
              <w:bCs w:val="0"/>
              <w:caps w:val="0"/>
              <w:sz w:val="24"/>
              <w:lang w:val="en-US"/>
            </w:rPr>
          </w:pPr>
          <w:ins w:id="67" w:author="Andy Phan" w:date="2016-06-08T12:59:00Z">
            <w:r w:rsidRPr="00274553">
              <w:rPr>
                <w:rStyle w:val="Hyperlink"/>
              </w:rPr>
              <w:fldChar w:fldCharType="begin"/>
            </w:r>
            <w:r w:rsidRPr="00274553">
              <w:rPr>
                <w:rStyle w:val="Hyperlink"/>
              </w:rPr>
              <w:instrText xml:space="preserve"> </w:instrText>
            </w:r>
            <w:r>
              <w:instrText>HYPERLINK \l "_Toc453154106"</w:instrText>
            </w:r>
            <w:r w:rsidRPr="00274553">
              <w:rPr>
                <w:rStyle w:val="Hyperlink"/>
              </w:rPr>
              <w:instrText xml:space="preserve"> </w:instrText>
            </w:r>
            <w:r w:rsidRPr="00274553">
              <w:rPr>
                <w:rStyle w:val="Hyperlink"/>
              </w:rPr>
              <w:fldChar w:fldCharType="separate"/>
            </w:r>
            <w:r w:rsidRPr="00274553">
              <w:rPr>
                <w:rStyle w:val="Hyperlink"/>
              </w:rPr>
              <w:t>2</w:t>
            </w:r>
            <w:r>
              <w:rPr>
                <w:rFonts w:asciiTheme="minorHAnsi" w:eastAsiaTheme="minorEastAsia" w:hAnsiTheme="minorHAnsi" w:cstheme="minorBidi"/>
                <w:b w:val="0"/>
                <w:bCs w:val="0"/>
                <w:caps w:val="0"/>
                <w:sz w:val="24"/>
                <w:lang w:val="en-US"/>
              </w:rPr>
              <w:tab/>
            </w:r>
            <w:r w:rsidRPr="00274553">
              <w:rPr>
                <w:rStyle w:val="Hyperlink"/>
              </w:rPr>
              <w:t>USER REQUIREMENTS</w:t>
            </w:r>
            <w:r>
              <w:rPr>
                <w:webHidden/>
              </w:rPr>
              <w:tab/>
            </w:r>
            <w:r>
              <w:rPr>
                <w:webHidden/>
              </w:rPr>
              <w:fldChar w:fldCharType="begin"/>
            </w:r>
            <w:r>
              <w:rPr>
                <w:webHidden/>
              </w:rPr>
              <w:instrText xml:space="preserve"> PAGEREF _Toc453154106 \h </w:instrText>
            </w:r>
          </w:ins>
          <w:r>
            <w:rPr>
              <w:webHidden/>
            </w:rPr>
          </w:r>
          <w:r>
            <w:rPr>
              <w:webHidden/>
            </w:rPr>
            <w:fldChar w:fldCharType="separate"/>
          </w:r>
          <w:ins w:id="68" w:author="Andy Phan" w:date="2016-06-08T12:59:00Z">
            <w:r>
              <w:rPr>
                <w:webHidden/>
              </w:rPr>
              <w:t>8</w:t>
            </w:r>
            <w:r>
              <w:rPr>
                <w:webHidden/>
              </w:rPr>
              <w:fldChar w:fldCharType="end"/>
            </w:r>
            <w:r w:rsidRPr="00274553">
              <w:rPr>
                <w:rStyle w:val="Hyperlink"/>
              </w:rPr>
              <w:fldChar w:fldCharType="end"/>
            </w:r>
          </w:ins>
        </w:p>
        <w:p w14:paraId="27733D1C" w14:textId="77777777" w:rsidR="006647B2" w:rsidRDefault="006647B2">
          <w:pPr>
            <w:pStyle w:val="TOC2"/>
            <w:rPr>
              <w:ins w:id="69" w:author="Andy Phan" w:date="2016-06-08T12:59:00Z"/>
              <w:rFonts w:asciiTheme="minorHAnsi" w:eastAsiaTheme="minorEastAsia" w:hAnsiTheme="minorHAnsi" w:cstheme="minorBidi"/>
              <w:caps w:val="0"/>
              <w:sz w:val="24"/>
              <w:szCs w:val="24"/>
              <w:lang w:val="en-US"/>
            </w:rPr>
          </w:pPr>
          <w:ins w:id="70" w:author="Andy Phan" w:date="2016-06-08T12:59:00Z">
            <w:r w:rsidRPr="00274553">
              <w:rPr>
                <w:rStyle w:val="Hyperlink"/>
              </w:rPr>
              <w:fldChar w:fldCharType="begin"/>
            </w:r>
            <w:r w:rsidRPr="00274553">
              <w:rPr>
                <w:rStyle w:val="Hyperlink"/>
              </w:rPr>
              <w:instrText xml:space="preserve"> </w:instrText>
            </w:r>
            <w:r>
              <w:instrText>HYPERLINK \l "_Toc453154107"</w:instrText>
            </w:r>
            <w:r w:rsidRPr="00274553">
              <w:rPr>
                <w:rStyle w:val="Hyperlink"/>
              </w:rPr>
              <w:instrText xml:space="preserve"> </w:instrText>
            </w:r>
            <w:r w:rsidRPr="00274553">
              <w:rPr>
                <w:rStyle w:val="Hyperlink"/>
              </w:rPr>
              <w:fldChar w:fldCharType="separate"/>
            </w:r>
            <w:r w:rsidRPr="00274553">
              <w:rPr>
                <w:rStyle w:val="Hyperlink"/>
                <w:rFonts w:cs="Arial"/>
              </w:rPr>
              <w:t>2.1</w:t>
            </w:r>
            <w:r>
              <w:rPr>
                <w:rFonts w:asciiTheme="minorHAnsi" w:eastAsiaTheme="minorEastAsia" w:hAnsiTheme="minorHAnsi" w:cstheme="minorBidi"/>
                <w:caps w:val="0"/>
                <w:sz w:val="24"/>
                <w:szCs w:val="24"/>
                <w:lang w:val="en-US"/>
              </w:rPr>
              <w:tab/>
            </w:r>
            <w:r w:rsidRPr="00274553">
              <w:rPr>
                <w:rStyle w:val="Hyperlink"/>
                <w:rFonts w:cs="Arial"/>
              </w:rPr>
              <w:t>Process flow OVERVIEW</w:t>
            </w:r>
            <w:r>
              <w:rPr>
                <w:webHidden/>
              </w:rPr>
              <w:tab/>
            </w:r>
            <w:r>
              <w:rPr>
                <w:webHidden/>
              </w:rPr>
              <w:fldChar w:fldCharType="begin"/>
            </w:r>
            <w:r>
              <w:rPr>
                <w:webHidden/>
              </w:rPr>
              <w:instrText xml:space="preserve"> PAGEREF _Toc453154107 \h </w:instrText>
            </w:r>
          </w:ins>
          <w:r>
            <w:rPr>
              <w:webHidden/>
            </w:rPr>
          </w:r>
          <w:r>
            <w:rPr>
              <w:webHidden/>
            </w:rPr>
            <w:fldChar w:fldCharType="separate"/>
          </w:r>
          <w:ins w:id="71" w:author="Andy Phan" w:date="2016-06-08T12:59:00Z">
            <w:r>
              <w:rPr>
                <w:webHidden/>
              </w:rPr>
              <w:t>8</w:t>
            </w:r>
            <w:r>
              <w:rPr>
                <w:webHidden/>
              </w:rPr>
              <w:fldChar w:fldCharType="end"/>
            </w:r>
            <w:r w:rsidRPr="00274553">
              <w:rPr>
                <w:rStyle w:val="Hyperlink"/>
              </w:rPr>
              <w:fldChar w:fldCharType="end"/>
            </w:r>
          </w:ins>
        </w:p>
        <w:p w14:paraId="0AFC14A6" w14:textId="77777777" w:rsidR="006647B2" w:rsidRDefault="006647B2">
          <w:pPr>
            <w:pStyle w:val="TOC2"/>
            <w:rPr>
              <w:ins w:id="72" w:author="Andy Phan" w:date="2016-06-08T12:59:00Z"/>
              <w:rFonts w:asciiTheme="minorHAnsi" w:eastAsiaTheme="minorEastAsia" w:hAnsiTheme="minorHAnsi" w:cstheme="minorBidi"/>
              <w:caps w:val="0"/>
              <w:sz w:val="24"/>
              <w:szCs w:val="24"/>
              <w:lang w:val="en-US"/>
            </w:rPr>
          </w:pPr>
          <w:ins w:id="73" w:author="Andy Phan" w:date="2016-06-08T12:59:00Z">
            <w:r w:rsidRPr="00274553">
              <w:rPr>
                <w:rStyle w:val="Hyperlink"/>
              </w:rPr>
              <w:fldChar w:fldCharType="begin"/>
            </w:r>
            <w:r w:rsidRPr="00274553">
              <w:rPr>
                <w:rStyle w:val="Hyperlink"/>
              </w:rPr>
              <w:instrText xml:space="preserve"> </w:instrText>
            </w:r>
            <w:r>
              <w:instrText>HYPERLINK \l "_Toc453154108"</w:instrText>
            </w:r>
            <w:r w:rsidRPr="00274553">
              <w:rPr>
                <w:rStyle w:val="Hyperlink"/>
              </w:rPr>
              <w:instrText xml:space="preserve"> </w:instrText>
            </w:r>
            <w:r w:rsidRPr="00274553">
              <w:rPr>
                <w:rStyle w:val="Hyperlink"/>
              </w:rPr>
              <w:fldChar w:fldCharType="separate"/>
            </w:r>
            <w:r w:rsidRPr="00274553">
              <w:rPr>
                <w:rStyle w:val="Hyperlink"/>
                <w:rFonts w:cs="Arial"/>
              </w:rPr>
              <w:t>2.2</w:t>
            </w:r>
            <w:r>
              <w:rPr>
                <w:rFonts w:asciiTheme="minorHAnsi" w:eastAsiaTheme="minorEastAsia" w:hAnsiTheme="minorHAnsi" w:cstheme="minorBidi"/>
                <w:caps w:val="0"/>
                <w:sz w:val="24"/>
                <w:szCs w:val="24"/>
                <w:lang w:val="en-US"/>
              </w:rPr>
              <w:tab/>
            </w:r>
            <w:r w:rsidRPr="00274553">
              <w:rPr>
                <w:rStyle w:val="Hyperlink"/>
                <w:rFonts w:cs="Arial"/>
              </w:rPr>
              <w:t>design OVERVIEW</w:t>
            </w:r>
            <w:r>
              <w:rPr>
                <w:webHidden/>
              </w:rPr>
              <w:tab/>
            </w:r>
            <w:r>
              <w:rPr>
                <w:webHidden/>
              </w:rPr>
              <w:fldChar w:fldCharType="begin"/>
            </w:r>
            <w:r>
              <w:rPr>
                <w:webHidden/>
              </w:rPr>
              <w:instrText xml:space="preserve"> PAGEREF _Toc453154108 \h </w:instrText>
            </w:r>
          </w:ins>
          <w:r>
            <w:rPr>
              <w:webHidden/>
            </w:rPr>
          </w:r>
          <w:r>
            <w:rPr>
              <w:webHidden/>
            </w:rPr>
            <w:fldChar w:fldCharType="separate"/>
          </w:r>
          <w:ins w:id="74" w:author="Andy Phan" w:date="2016-06-08T12:59:00Z">
            <w:r>
              <w:rPr>
                <w:webHidden/>
              </w:rPr>
              <w:t>9</w:t>
            </w:r>
            <w:r>
              <w:rPr>
                <w:webHidden/>
              </w:rPr>
              <w:fldChar w:fldCharType="end"/>
            </w:r>
            <w:r w:rsidRPr="00274553">
              <w:rPr>
                <w:rStyle w:val="Hyperlink"/>
              </w:rPr>
              <w:fldChar w:fldCharType="end"/>
            </w:r>
          </w:ins>
        </w:p>
        <w:p w14:paraId="03B0D4A3" w14:textId="77777777" w:rsidR="006647B2" w:rsidRDefault="006647B2">
          <w:pPr>
            <w:pStyle w:val="TOC2"/>
            <w:rPr>
              <w:ins w:id="75" w:author="Andy Phan" w:date="2016-06-08T12:59:00Z"/>
              <w:rFonts w:asciiTheme="minorHAnsi" w:eastAsiaTheme="minorEastAsia" w:hAnsiTheme="minorHAnsi" w:cstheme="minorBidi"/>
              <w:caps w:val="0"/>
              <w:sz w:val="24"/>
              <w:szCs w:val="24"/>
              <w:lang w:val="en-US"/>
            </w:rPr>
          </w:pPr>
          <w:ins w:id="76" w:author="Andy Phan" w:date="2016-06-08T12:59:00Z">
            <w:r w:rsidRPr="00274553">
              <w:rPr>
                <w:rStyle w:val="Hyperlink"/>
              </w:rPr>
              <w:fldChar w:fldCharType="begin"/>
            </w:r>
            <w:r w:rsidRPr="00274553">
              <w:rPr>
                <w:rStyle w:val="Hyperlink"/>
              </w:rPr>
              <w:instrText xml:space="preserve"> </w:instrText>
            </w:r>
            <w:r>
              <w:instrText>HYPERLINK \l "_Toc453154109"</w:instrText>
            </w:r>
            <w:r w:rsidRPr="00274553">
              <w:rPr>
                <w:rStyle w:val="Hyperlink"/>
              </w:rPr>
              <w:instrText xml:space="preserve"> </w:instrText>
            </w:r>
            <w:r w:rsidRPr="00274553">
              <w:rPr>
                <w:rStyle w:val="Hyperlink"/>
              </w:rPr>
              <w:fldChar w:fldCharType="separate"/>
            </w:r>
            <w:r w:rsidRPr="00274553">
              <w:rPr>
                <w:rStyle w:val="Hyperlink"/>
                <w:rFonts w:cs="Arial"/>
              </w:rPr>
              <w:t>2.3</w:t>
            </w:r>
            <w:r>
              <w:rPr>
                <w:rFonts w:asciiTheme="minorHAnsi" w:eastAsiaTheme="minorEastAsia" w:hAnsiTheme="minorHAnsi" w:cstheme="minorBidi"/>
                <w:caps w:val="0"/>
                <w:sz w:val="24"/>
                <w:szCs w:val="24"/>
                <w:lang w:val="en-US"/>
              </w:rPr>
              <w:tab/>
            </w:r>
            <w:r w:rsidRPr="00274553">
              <w:rPr>
                <w:rStyle w:val="Hyperlink"/>
                <w:rFonts w:cs="Arial"/>
              </w:rPr>
              <w:t>SPAJ module OVERVIEW</w:t>
            </w:r>
            <w:r>
              <w:rPr>
                <w:webHidden/>
              </w:rPr>
              <w:tab/>
            </w:r>
            <w:r>
              <w:rPr>
                <w:webHidden/>
              </w:rPr>
              <w:fldChar w:fldCharType="begin"/>
            </w:r>
            <w:r>
              <w:rPr>
                <w:webHidden/>
              </w:rPr>
              <w:instrText xml:space="preserve"> PAGEREF _Toc453154109 \h </w:instrText>
            </w:r>
          </w:ins>
          <w:r>
            <w:rPr>
              <w:webHidden/>
            </w:rPr>
          </w:r>
          <w:r>
            <w:rPr>
              <w:webHidden/>
            </w:rPr>
            <w:fldChar w:fldCharType="separate"/>
          </w:r>
          <w:ins w:id="77" w:author="Andy Phan" w:date="2016-06-08T12:59:00Z">
            <w:r>
              <w:rPr>
                <w:webHidden/>
              </w:rPr>
              <w:t>10</w:t>
            </w:r>
            <w:r>
              <w:rPr>
                <w:webHidden/>
              </w:rPr>
              <w:fldChar w:fldCharType="end"/>
            </w:r>
            <w:r w:rsidRPr="00274553">
              <w:rPr>
                <w:rStyle w:val="Hyperlink"/>
              </w:rPr>
              <w:fldChar w:fldCharType="end"/>
            </w:r>
          </w:ins>
        </w:p>
        <w:p w14:paraId="31DA2AC3" w14:textId="77777777" w:rsidR="006647B2" w:rsidRDefault="006647B2">
          <w:pPr>
            <w:pStyle w:val="TOC3"/>
            <w:rPr>
              <w:ins w:id="78" w:author="Andy Phan" w:date="2016-06-08T12:59:00Z"/>
              <w:rFonts w:asciiTheme="minorHAnsi" w:eastAsiaTheme="minorEastAsia" w:hAnsiTheme="minorHAnsi" w:cstheme="minorBidi"/>
              <w:caps w:val="0"/>
              <w:kern w:val="0"/>
              <w:sz w:val="24"/>
              <w:lang w:eastAsia="en-US"/>
            </w:rPr>
          </w:pPr>
          <w:ins w:id="79" w:author="Andy Phan" w:date="2016-06-08T12:59:00Z">
            <w:r w:rsidRPr="00274553">
              <w:rPr>
                <w:rStyle w:val="Hyperlink"/>
              </w:rPr>
              <w:fldChar w:fldCharType="begin"/>
            </w:r>
            <w:r w:rsidRPr="00274553">
              <w:rPr>
                <w:rStyle w:val="Hyperlink"/>
              </w:rPr>
              <w:instrText xml:space="preserve"> </w:instrText>
            </w:r>
            <w:r>
              <w:instrText>HYPERLINK \l "_Toc453154110"</w:instrText>
            </w:r>
            <w:r w:rsidRPr="00274553">
              <w:rPr>
                <w:rStyle w:val="Hyperlink"/>
              </w:rPr>
              <w:instrText xml:space="preserve"> </w:instrText>
            </w:r>
            <w:r w:rsidRPr="00274553">
              <w:rPr>
                <w:rStyle w:val="Hyperlink"/>
              </w:rPr>
              <w:fldChar w:fldCharType="separate"/>
            </w:r>
            <w:r w:rsidRPr="00274553">
              <w:rPr>
                <w:rStyle w:val="Hyperlink"/>
                <w:rFonts w:cs="Times New Roman"/>
              </w:rPr>
              <w:t>2.3.1</w:t>
            </w:r>
            <w:r>
              <w:rPr>
                <w:rFonts w:asciiTheme="minorHAnsi" w:eastAsiaTheme="minorEastAsia" w:hAnsiTheme="minorHAnsi" w:cstheme="minorBidi"/>
                <w:caps w:val="0"/>
                <w:kern w:val="0"/>
                <w:sz w:val="24"/>
                <w:lang w:eastAsia="en-US"/>
              </w:rPr>
              <w:tab/>
            </w:r>
            <w:r w:rsidRPr="00274553">
              <w:rPr>
                <w:rStyle w:val="Hyperlink"/>
              </w:rPr>
              <w:t>eApplication listing</w:t>
            </w:r>
            <w:r>
              <w:rPr>
                <w:webHidden/>
              </w:rPr>
              <w:tab/>
            </w:r>
            <w:r>
              <w:rPr>
                <w:webHidden/>
              </w:rPr>
              <w:fldChar w:fldCharType="begin"/>
            </w:r>
            <w:r>
              <w:rPr>
                <w:webHidden/>
              </w:rPr>
              <w:instrText xml:space="preserve"> PAGEREF _Toc453154110 \h </w:instrText>
            </w:r>
          </w:ins>
          <w:r>
            <w:rPr>
              <w:webHidden/>
            </w:rPr>
          </w:r>
          <w:r>
            <w:rPr>
              <w:webHidden/>
            </w:rPr>
            <w:fldChar w:fldCharType="separate"/>
          </w:r>
          <w:ins w:id="80" w:author="Andy Phan" w:date="2016-06-08T12:59:00Z">
            <w:r>
              <w:rPr>
                <w:webHidden/>
              </w:rPr>
              <w:t>10</w:t>
            </w:r>
            <w:r>
              <w:rPr>
                <w:webHidden/>
              </w:rPr>
              <w:fldChar w:fldCharType="end"/>
            </w:r>
            <w:r w:rsidRPr="00274553">
              <w:rPr>
                <w:rStyle w:val="Hyperlink"/>
              </w:rPr>
              <w:fldChar w:fldCharType="end"/>
            </w:r>
          </w:ins>
        </w:p>
        <w:p w14:paraId="19A74180" w14:textId="77777777" w:rsidR="006647B2" w:rsidRDefault="006647B2">
          <w:pPr>
            <w:pStyle w:val="TOC3"/>
            <w:rPr>
              <w:ins w:id="81" w:author="Andy Phan" w:date="2016-06-08T12:59:00Z"/>
              <w:rFonts w:asciiTheme="minorHAnsi" w:eastAsiaTheme="minorEastAsia" w:hAnsiTheme="minorHAnsi" w:cstheme="minorBidi"/>
              <w:caps w:val="0"/>
              <w:kern w:val="0"/>
              <w:sz w:val="24"/>
              <w:lang w:eastAsia="en-US"/>
            </w:rPr>
          </w:pPr>
          <w:ins w:id="82" w:author="Andy Phan" w:date="2016-06-08T12:59:00Z">
            <w:r w:rsidRPr="00274553">
              <w:rPr>
                <w:rStyle w:val="Hyperlink"/>
              </w:rPr>
              <w:fldChar w:fldCharType="begin"/>
            </w:r>
            <w:r w:rsidRPr="00274553">
              <w:rPr>
                <w:rStyle w:val="Hyperlink"/>
              </w:rPr>
              <w:instrText xml:space="preserve"> </w:instrText>
            </w:r>
            <w:r>
              <w:instrText>HYPERLINK \l "_Toc453154111"</w:instrText>
            </w:r>
            <w:r w:rsidRPr="00274553">
              <w:rPr>
                <w:rStyle w:val="Hyperlink"/>
              </w:rPr>
              <w:instrText xml:space="preserve"> </w:instrText>
            </w:r>
            <w:r w:rsidRPr="00274553">
              <w:rPr>
                <w:rStyle w:val="Hyperlink"/>
              </w:rPr>
              <w:fldChar w:fldCharType="separate"/>
            </w:r>
            <w:r w:rsidRPr="00274553">
              <w:rPr>
                <w:rStyle w:val="Hyperlink"/>
                <w:rFonts w:cs="Times New Roman"/>
              </w:rPr>
              <w:t>2.3.2</w:t>
            </w:r>
            <w:r>
              <w:rPr>
                <w:rFonts w:asciiTheme="minorHAnsi" w:eastAsiaTheme="minorEastAsia" w:hAnsiTheme="minorHAnsi" w:cstheme="minorBidi"/>
                <w:caps w:val="0"/>
                <w:kern w:val="0"/>
                <w:sz w:val="24"/>
                <w:lang w:eastAsia="en-US"/>
              </w:rPr>
              <w:tab/>
            </w:r>
            <w:r w:rsidRPr="00274553">
              <w:rPr>
                <w:rStyle w:val="Hyperlink"/>
              </w:rPr>
              <w:t>SPAJ Listing</w:t>
            </w:r>
            <w:r>
              <w:rPr>
                <w:webHidden/>
              </w:rPr>
              <w:tab/>
            </w:r>
            <w:r>
              <w:rPr>
                <w:webHidden/>
              </w:rPr>
              <w:fldChar w:fldCharType="begin"/>
            </w:r>
            <w:r>
              <w:rPr>
                <w:webHidden/>
              </w:rPr>
              <w:instrText xml:space="preserve"> PAGEREF _Toc453154111 \h </w:instrText>
            </w:r>
          </w:ins>
          <w:r>
            <w:rPr>
              <w:webHidden/>
            </w:rPr>
          </w:r>
          <w:r>
            <w:rPr>
              <w:webHidden/>
            </w:rPr>
            <w:fldChar w:fldCharType="separate"/>
          </w:r>
          <w:ins w:id="83" w:author="Andy Phan" w:date="2016-06-08T12:59:00Z">
            <w:r>
              <w:rPr>
                <w:webHidden/>
              </w:rPr>
              <w:t>11</w:t>
            </w:r>
            <w:r>
              <w:rPr>
                <w:webHidden/>
              </w:rPr>
              <w:fldChar w:fldCharType="end"/>
            </w:r>
            <w:r w:rsidRPr="00274553">
              <w:rPr>
                <w:rStyle w:val="Hyperlink"/>
              </w:rPr>
              <w:fldChar w:fldCharType="end"/>
            </w:r>
          </w:ins>
        </w:p>
        <w:p w14:paraId="408889FE" w14:textId="77777777" w:rsidR="006647B2" w:rsidRDefault="006647B2">
          <w:pPr>
            <w:pStyle w:val="TOC3"/>
            <w:rPr>
              <w:ins w:id="84" w:author="Andy Phan" w:date="2016-06-08T12:59:00Z"/>
              <w:rFonts w:asciiTheme="minorHAnsi" w:eastAsiaTheme="minorEastAsia" w:hAnsiTheme="minorHAnsi" w:cstheme="minorBidi"/>
              <w:caps w:val="0"/>
              <w:kern w:val="0"/>
              <w:sz w:val="24"/>
              <w:lang w:eastAsia="en-US"/>
            </w:rPr>
          </w:pPr>
          <w:ins w:id="85" w:author="Andy Phan" w:date="2016-06-08T12:59:00Z">
            <w:r w:rsidRPr="00274553">
              <w:rPr>
                <w:rStyle w:val="Hyperlink"/>
              </w:rPr>
              <w:fldChar w:fldCharType="begin"/>
            </w:r>
            <w:r w:rsidRPr="00274553">
              <w:rPr>
                <w:rStyle w:val="Hyperlink"/>
              </w:rPr>
              <w:instrText xml:space="preserve"> </w:instrText>
            </w:r>
            <w:r>
              <w:instrText>HYPERLINK \l "_Toc453154112"</w:instrText>
            </w:r>
            <w:r w:rsidRPr="00274553">
              <w:rPr>
                <w:rStyle w:val="Hyperlink"/>
              </w:rPr>
              <w:instrText xml:space="preserve"> </w:instrText>
            </w:r>
            <w:r w:rsidRPr="00274553">
              <w:rPr>
                <w:rStyle w:val="Hyperlink"/>
              </w:rPr>
              <w:fldChar w:fldCharType="separate"/>
            </w:r>
            <w:r w:rsidRPr="00274553">
              <w:rPr>
                <w:rStyle w:val="Hyperlink"/>
                <w:rFonts w:cs="Times New Roman"/>
              </w:rPr>
              <w:t>2.3.3</w:t>
            </w:r>
            <w:r>
              <w:rPr>
                <w:rFonts w:asciiTheme="minorHAnsi" w:eastAsiaTheme="minorEastAsia" w:hAnsiTheme="minorHAnsi" w:cstheme="minorBidi"/>
                <w:caps w:val="0"/>
                <w:kern w:val="0"/>
                <w:sz w:val="24"/>
                <w:lang w:eastAsia="en-US"/>
              </w:rPr>
              <w:tab/>
            </w:r>
            <w:r w:rsidRPr="00274553">
              <w:rPr>
                <w:rStyle w:val="Hyperlink"/>
              </w:rPr>
              <w:t>Submitted SPAJ Listing</w:t>
            </w:r>
            <w:r>
              <w:rPr>
                <w:webHidden/>
              </w:rPr>
              <w:tab/>
            </w:r>
            <w:r>
              <w:rPr>
                <w:webHidden/>
              </w:rPr>
              <w:fldChar w:fldCharType="begin"/>
            </w:r>
            <w:r>
              <w:rPr>
                <w:webHidden/>
              </w:rPr>
              <w:instrText xml:space="preserve"> PAGEREF _Toc453154112 \h </w:instrText>
            </w:r>
          </w:ins>
          <w:r>
            <w:rPr>
              <w:webHidden/>
            </w:rPr>
          </w:r>
          <w:r>
            <w:rPr>
              <w:webHidden/>
            </w:rPr>
            <w:fldChar w:fldCharType="separate"/>
          </w:r>
          <w:ins w:id="86" w:author="Andy Phan" w:date="2016-06-08T12:59:00Z">
            <w:r>
              <w:rPr>
                <w:webHidden/>
              </w:rPr>
              <w:t>12</w:t>
            </w:r>
            <w:r>
              <w:rPr>
                <w:webHidden/>
              </w:rPr>
              <w:fldChar w:fldCharType="end"/>
            </w:r>
            <w:r w:rsidRPr="00274553">
              <w:rPr>
                <w:rStyle w:val="Hyperlink"/>
              </w:rPr>
              <w:fldChar w:fldCharType="end"/>
            </w:r>
          </w:ins>
        </w:p>
        <w:p w14:paraId="51229B7B" w14:textId="77777777" w:rsidR="006647B2" w:rsidRDefault="006647B2">
          <w:pPr>
            <w:pStyle w:val="TOC2"/>
            <w:rPr>
              <w:ins w:id="87" w:author="Andy Phan" w:date="2016-06-08T12:59:00Z"/>
              <w:rFonts w:asciiTheme="minorHAnsi" w:eastAsiaTheme="minorEastAsia" w:hAnsiTheme="minorHAnsi" w:cstheme="minorBidi"/>
              <w:caps w:val="0"/>
              <w:sz w:val="24"/>
              <w:szCs w:val="24"/>
              <w:lang w:val="en-US"/>
            </w:rPr>
          </w:pPr>
          <w:ins w:id="88" w:author="Andy Phan" w:date="2016-06-08T12:59:00Z">
            <w:r w:rsidRPr="00274553">
              <w:rPr>
                <w:rStyle w:val="Hyperlink"/>
              </w:rPr>
              <w:fldChar w:fldCharType="begin"/>
            </w:r>
            <w:r w:rsidRPr="00274553">
              <w:rPr>
                <w:rStyle w:val="Hyperlink"/>
              </w:rPr>
              <w:instrText xml:space="preserve"> </w:instrText>
            </w:r>
            <w:r>
              <w:instrText>HYPERLINK \l "_Toc453154113"</w:instrText>
            </w:r>
            <w:r w:rsidRPr="00274553">
              <w:rPr>
                <w:rStyle w:val="Hyperlink"/>
              </w:rPr>
              <w:instrText xml:space="preserve"> </w:instrText>
            </w:r>
            <w:r w:rsidRPr="00274553">
              <w:rPr>
                <w:rStyle w:val="Hyperlink"/>
              </w:rPr>
              <w:fldChar w:fldCharType="separate"/>
            </w:r>
            <w:r w:rsidRPr="00274553">
              <w:rPr>
                <w:rStyle w:val="Hyperlink"/>
                <w:rFonts w:cs="Arial"/>
              </w:rPr>
              <w:t>2.4</w:t>
            </w:r>
            <w:r>
              <w:rPr>
                <w:rFonts w:asciiTheme="minorHAnsi" w:eastAsiaTheme="minorEastAsia" w:hAnsiTheme="minorHAnsi" w:cstheme="minorBidi"/>
                <w:caps w:val="0"/>
                <w:sz w:val="24"/>
                <w:szCs w:val="24"/>
                <w:lang w:val="en-US"/>
              </w:rPr>
              <w:tab/>
            </w:r>
            <w:r w:rsidRPr="00274553">
              <w:rPr>
                <w:rStyle w:val="Hyperlink"/>
                <w:rFonts w:cs="Arial"/>
              </w:rPr>
              <w:t>creation of spaj</w:t>
            </w:r>
            <w:r>
              <w:rPr>
                <w:webHidden/>
              </w:rPr>
              <w:tab/>
            </w:r>
            <w:r>
              <w:rPr>
                <w:webHidden/>
              </w:rPr>
              <w:fldChar w:fldCharType="begin"/>
            </w:r>
            <w:r>
              <w:rPr>
                <w:webHidden/>
              </w:rPr>
              <w:instrText xml:space="preserve"> PAGEREF _Toc453154113 \h </w:instrText>
            </w:r>
          </w:ins>
          <w:r>
            <w:rPr>
              <w:webHidden/>
            </w:rPr>
          </w:r>
          <w:r>
            <w:rPr>
              <w:webHidden/>
            </w:rPr>
            <w:fldChar w:fldCharType="separate"/>
          </w:r>
          <w:ins w:id="89" w:author="Andy Phan" w:date="2016-06-08T12:59:00Z">
            <w:r>
              <w:rPr>
                <w:webHidden/>
              </w:rPr>
              <w:t>13</w:t>
            </w:r>
            <w:r>
              <w:rPr>
                <w:webHidden/>
              </w:rPr>
              <w:fldChar w:fldCharType="end"/>
            </w:r>
            <w:r w:rsidRPr="00274553">
              <w:rPr>
                <w:rStyle w:val="Hyperlink"/>
              </w:rPr>
              <w:fldChar w:fldCharType="end"/>
            </w:r>
          </w:ins>
        </w:p>
        <w:p w14:paraId="37B39F17" w14:textId="77777777" w:rsidR="006647B2" w:rsidRDefault="006647B2">
          <w:pPr>
            <w:pStyle w:val="TOC2"/>
            <w:rPr>
              <w:ins w:id="90" w:author="Andy Phan" w:date="2016-06-08T12:59:00Z"/>
              <w:rFonts w:asciiTheme="minorHAnsi" w:eastAsiaTheme="minorEastAsia" w:hAnsiTheme="minorHAnsi" w:cstheme="minorBidi"/>
              <w:caps w:val="0"/>
              <w:sz w:val="24"/>
              <w:szCs w:val="24"/>
              <w:lang w:val="en-US"/>
            </w:rPr>
          </w:pPr>
          <w:ins w:id="91" w:author="Andy Phan" w:date="2016-06-08T12:59:00Z">
            <w:r w:rsidRPr="00274553">
              <w:rPr>
                <w:rStyle w:val="Hyperlink"/>
              </w:rPr>
              <w:fldChar w:fldCharType="begin"/>
            </w:r>
            <w:r w:rsidRPr="00274553">
              <w:rPr>
                <w:rStyle w:val="Hyperlink"/>
              </w:rPr>
              <w:instrText xml:space="preserve"> </w:instrText>
            </w:r>
            <w:r>
              <w:instrText>HYPERLINK \l "_Toc453154114"</w:instrText>
            </w:r>
            <w:r w:rsidRPr="00274553">
              <w:rPr>
                <w:rStyle w:val="Hyperlink"/>
              </w:rPr>
              <w:instrText xml:space="preserve"> </w:instrText>
            </w:r>
            <w:r w:rsidRPr="00274553">
              <w:rPr>
                <w:rStyle w:val="Hyperlink"/>
              </w:rPr>
              <w:fldChar w:fldCharType="separate"/>
            </w:r>
            <w:r w:rsidRPr="00274553">
              <w:rPr>
                <w:rStyle w:val="Hyperlink"/>
                <w:rFonts w:cs="Arial"/>
              </w:rPr>
              <w:t>2.5</w:t>
            </w:r>
            <w:r>
              <w:rPr>
                <w:rFonts w:asciiTheme="minorHAnsi" w:eastAsiaTheme="minorEastAsia" w:hAnsiTheme="minorHAnsi" w:cstheme="minorBidi"/>
                <w:caps w:val="0"/>
                <w:sz w:val="24"/>
                <w:szCs w:val="24"/>
                <w:lang w:val="en-US"/>
              </w:rPr>
              <w:tab/>
            </w:r>
            <w:r w:rsidRPr="00274553">
              <w:rPr>
                <w:rStyle w:val="Hyperlink"/>
                <w:rFonts w:cs="Arial"/>
              </w:rPr>
              <w:t>To Complete SPAJ details</w:t>
            </w:r>
            <w:r>
              <w:rPr>
                <w:webHidden/>
              </w:rPr>
              <w:tab/>
            </w:r>
            <w:r>
              <w:rPr>
                <w:webHidden/>
              </w:rPr>
              <w:fldChar w:fldCharType="begin"/>
            </w:r>
            <w:r>
              <w:rPr>
                <w:webHidden/>
              </w:rPr>
              <w:instrText xml:space="preserve"> PAGEREF _Toc453154114 \h </w:instrText>
            </w:r>
          </w:ins>
          <w:r>
            <w:rPr>
              <w:webHidden/>
            </w:rPr>
          </w:r>
          <w:r>
            <w:rPr>
              <w:webHidden/>
            </w:rPr>
            <w:fldChar w:fldCharType="separate"/>
          </w:r>
          <w:ins w:id="92" w:author="Andy Phan" w:date="2016-06-08T12:59:00Z">
            <w:r>
              <w:rPr>
                <w:webHidden/>
              </w:rPr>
              <w:t>15</w:t>
            </w:r>
            <w:r>
              <w:rPr>
                <w:webHidden/>
              </w:rPr>
              <w:fldChar w:fldCharType="end"/>
            </w:r>
            <w:r w:rsidRPr="00274553">
              <w:rPr>
                <w:rStyle w:val="Hyperlink"/>
              </w:rPr>
              <w:fldChar w:fldCharType="end"/>
            </w:r>
          </w:ins>
        </w:p>
        <w:p w14:paraId="00EB144B" w14:textId="77777777" w:rsidR="006647B2" w:rsidRDefault="006647B2">
          <w:pPr>
            <w:pStyle w:val="TOC3"/>
            <w:rPr>
              <w:ins w:id="93" w:author="Andy Phan" w:date="2016-06-08T12:59:00Z"/>
              <w:rFonts w:asciiTheme="minorHAnsi" w:eastAsiaTheme="minorEastAsia" w:hAnsiTheme="minorHAnsi" w:cstheme="minorBidi"/>
              <w:caps w:val="0"/>
              <w:kern w:val="0"/>
              <w:sz w:val="24"/>
              <w:lang w:eastAsia="en-US"/>
            </w:rPr>
          </w:pPr>
          <w:ins w:id="94" w:author="Andy Phan" w:date="2016-06-08T12:59:00Z">
            <w:r w:rsidRPr="00274553">
              <w:rPr>
                <w:rStyle w:val="Hyperlink"/>
              </w:rPr>
              <w:fldChar w:fldCharType="begin"/>
            </w:r>
            <w:r w:rsidRPr="00274553">
              <w:rPr>
                <w:rStyle w:val="Hyperlink"/>
              </w:rPr>
              <w:instrText xml:space="preserve"> </w:instrText>
            </w:r>
            <w:r>
              <w:instrText>HYPERLINK \l "_Toc453154115"</w:instrText>
            </w:r>
            <w:r w:rsidRPr="00274553">
              <w:rPr>
                <w:rStyle w:val="Hyperlink"/>
              </w:rPr>
              <w:instrText xml:space="preserve"> </w:instrText>
            </w:r>
            <w:r w:rsidRPr="00274553">
              <w:rPr>
                <w:rStyle w:val="Hyperlink"/>
              </w:rPr>
              <w:fldChar w:fldCharType="separate"/>
            </w:r>
            <w:r w:rsidRPr="00274553">
              <w:rPr>
                <w:rStyle w:val="Hyperlink"/>
                <w:rFonts w:cs="Times New Roman"/>
              </w:rPr>
              <w:t>2.5.1</w:t>
            </w:r>
            <w:r>
              <w:rPr>
                <w:rFonts w:asciiTheme="minorHAnsi" w:eastAsiaTheme="minorEastAsia" w:hAnsiTheme="minorHAnsi" w:cstheme="minorBidi"/>
                <w:caps w:val="0"/>
                <w:kern w:val="0"/>
                <w:sz w:val="24"/>
                <w:lang w:eastAsia="en-US"/>
              </w:rPr>
              <w:tab/>
            </w:r>
            <w:r w:rsidRPr="00274553">
              <w:rPr>
                <w:rStyle w:val="Hyperlink"/>
              </w:rPr>
              <w:t>Data calon pemegang polis</w:t>
            </w:r>
            <w:r>
              <w:rPr>
                <w:webHidden/>
              </w:rPr>
              <w:tab/>
            </w:r>
            <w:r>
              <w:rPr>
                <w:webHidden/>
              </w:rPr>
              <w:fldChar w:fldCharType="begin"/>
            </w:r>
            <w:r>
              <w:rPr>
                <w:webHidden/>
              </w:rPr>
              <w:instrText xml:space="preserve"> PAGEREF _Toc453154115 \h </w:instrText>
            </w:r>
          </w:ins>
          <w:r>
            <w:rPr>
              <w:webHidden/>
            </w:rPr>
          </w:r>
          <w:r>
            <w:rPr>
              <w:webHidden/>
            </w:rPr>
            <w:fldChar w:fldCharType="separate"/>
          </w:r>
          <w:ins w:id="95" w:author="Andy Phan" w:date="2016-06-08T12:59:00Z">
            <w:r>
              <w:rPr>
                <w:webHidden/>
              </w:rPr>
              <w:t>15</w:t>
            </w:r>
            <w:r>
              <w:rPr>
                <w:webHidden/>
              </w:rPr>
              <w:fldChar w:fldCharType="end"/>
            </w:r>
            <w:r w:rsidRPr="00274553">
              <w:rPr>
                <w:rStyle w:val="Hyperlink"/>
              </w:rPr>
              <w:fldChar w:fldCharType="end"/>
            </w:r>
          </w:ins>
        </w:p>
        <w:p w14:paraId="55763A0A" w14:textId="77777777" w:rsidR="006647B2" w:rsidRDefault="006647B2">
          <w:pPr>
            <w:pStyle w:val="TOC3"/>
            <w:rPr>
              <w:ins w:id="96" w:author="Andy Phan" w:date="2016-06-08T12:59:00Z"/>
              <w:rFonts w:asciiTheme="minorHAnsi" w:eastAsiaTheme="minorEastAsia" w:hAnsiTheme="minorHAnsi" w:cstheme="minorBidi"/>
              <w:caps w:val="0"/>
              <w:kern w:val="0"/>
              <w:sz w:val="24"/>
              <w:lang w:eastAsia="en-US"/>
            </w:rPr>
          </w:pPr>
          <w:ins w:id="97" w:author="Andy Phan" w:date="2016-06-08T12:59:00Z">
            <w:r w:rsidRPr="00274553">
              <w:rPr>
                <w:rStyle w:val="Hyperlink"/>
              </w:rPr>
              <w:fldChar w:fldCharType="begin"/>
            </w:r>
            <w:r w:rsidRPr="00274553">
              <w:rPr>
                <w:rStyle w:val="Hyperlink"/>
              </w:rPr>
              <w:instrText xml:space="preserve"> </w:instrText>
            </w:r>
            <w:r>
              <w:instrText>HYPERLINK \l "_Toc453154116"</w:instrText>
            </w:r>
            <w:r w:rsidRPr="00274553">
              <w:rPr>
                <w:rStyle w:val="Hyperlink"/>
              </w:rPr>
              <w:instrText xml:space="preserve"> </w:instrText>
            </w:r>
            <w:r w:rsidRPr="00274553">
              <w:rPr>
                <w:rStyle w:val="Hyperlink"/>
              </w:rPr>
              <w:fldChar w:fldCharType="separate"/>
            </w:r>
            <w:r w:rsidRPr="00274553">
              <w:rPr>
                <w:rStyle w:val="Hyperlink"/>
                <w:rFonts w:cs="Times New Roman"/>
              </w:rPr>
              <w:t>2.5.2</w:t>
            </w:r>
            <w:r>
              <w:rPr>
                <w:rFonts w:asciiTheme="minorHAnsi" w:eastAsiaTheme="minorEastAsia" w:hAnsiTheme="minorHAnsi" w:cstheme="minorBidi"/>
                <w:caps w:val="0"/>
                <w:kern w:val="0"/>
                <w:sz w:val="24"/>
                <w:lang w:eastAsia="en-US"/>
              </w:rPr>
              <w:tab/>
            </w:r>
            <w:r w:rsidRPr="00274553">
              <w:rPr>
                <w:rStyle w:val="Hyperlink"/>
              </w:rPr>
              <w:t>data calon tertanggung</w:t>
            </w:r>
            <w:r>
              <w:rPr>
                <w:webHidden/>
              </w:rPr>
              <w:tab/>
            </w:r>
            <w:r>
              <w:rPr>
                <w:webHidden/>
              </w:rPr>
              <w:fldChar w:fldCharType="begin"/>
            </w:r>
            <w:r>
              <w:rPr>
                <w:webHidden/>
              </w:rPr>
              <w:instrText xml:space="preserve"> PAGEREF _Toc453154116 \h </w:instrText>
            </w:r>
          </w:ins>
          <w:r>
            <w:rPr>
              <w:webHidden/>
            </w:rPr>
          </w:r>
          <w:r>
            <w:rPr>
              <w:webHidden/>
            </w:rPr>
            <w:fldChar w:fldCharType="separate"/>
          </w:r>
          <w:ins w:id="98" w:author="Andy Phan" w:date="2016-06-08T12:59:00Z">
            <w:r>
              <w:rPr>
                <w:webHidden/>
              </w:rPr>
              <w:t>19</w:t>
            </w:r>
            <w:r>
              <w:rPr>
                <w:webHidden/>
              </w:rPr>
              <w:fldChar w:fldCharType="end"/>
            </w:r>
            <w:r w:rsidRPr="00274553">
              <w:rPr>
                <w:rStyle w:val="Hyperlink"/>
              </w:rPr>
              <w:fldChar w:fldCharType="end"/>
            </w:r>
          </w:ins>
        </w:p>
        <w:p w14:paraId="339D85B3" w14:textId="77777777" w:rsidR="006647B2" w:rsidRDefault="006647B2">
          <w:pPr>
            <w:pStyle w:val="TOC3"/>
            <w:rPr>
              <w:ins w:id="99" w:author="Andy Phan" w:date="2016-06-08T12:59:00Z"/>
              <w:rFonts w:asciiTheme="minorHAnsi" w:eastAsiaTheme="minorEastAsia" w:hAnsiTheme="minorHAnsi" w:cstheme="minorBidi"/>
              <w:caps w:val="0"/>
              <w:kern w:val="0"/>
              <w:sz w:val="24"/>
              <w:lang w:eastAsia="en-US"/>
            </w:rPr>
          </w:pPr>
          <w:ins w:id="100" w:author="Andy Phan" w:date="2016-06-08T12:59:00Z">
            <w:r w:rsidRPr="00274553">
              <w:rPr>
                <w:rStyle w:val="Hyperlink"/>
              </w:rPr>
              <w:fldChar w:fldCharType="begin"/>
            </w:r>
            <w:r w:rsidRPr="00274553">
              <w:rPr>
                <w:rStyle w:val="Hyperlink"/>
              </w:rPr>
              <w:instrText xml:space="preserve"> </w:instrText>
            </w:r>
            <w:r>
              <w:instrText>HYPERLINK \l "_Toc453154117"</w:instrText>
            </w:r>
            <w:r w:rsidRPr="00274553">
              <w:rPr>
                <w:rStyle w:val="Hyperlink"/>
              </w:rPr>
              <w:instrText xml:space="preserve"> </w:instrText>
            </w:r>
            <w:r w:rsidRPr="00274553">
              <w:rPr>
                <w:rStyle w:val="Hyperlink"/>
              </w:rPr>
              <w:fldChar w:fldCharType="separate"/>
            </w:r>
            <w:r w:rsidRPr="00274553">
              <w:rPr>
                <w:rStyle w:val="Hyperlink"/>
                <w:rFonts w:cs="Times New Roman"/>
              </w:rPr>
              <w:t>2.5.3</w:t>
            </w:r>
            <w:r>
              <w:rPr>
                <w:rFonts w:asciiTheme="minorHAnsi" w:eastAsiaTheme="minorEastAsia" w:hAnsiTheme="minorHAnsi" w:cstheme="minorBidi"/>
                <w:caps w:val="0"/>
                <w:kern w:val="0"/>
                <w:sz w:val="24"/>
                <w:lang w:eastAsia="en-US"/>
              </w:rPr>
              <w:tab/>
            </w:r>
            <w:r w:rsidRPr="00274553">
              <w:rPr>
                <w:rStyle w:val="Hyperlink"/>
              </w:rPr>
              <w:t>Data perusahaa / badan hukum</w:t>
            </w:r>
            <w:r>
              <w:rPr>
                <w:webHidden/>
              </w:rPr>
              <w:tab/>
            </w:r>
            <w:r>
              <w:rPr>
                <w:webHidden/>
              </w:rPr>
              <w:fldChar w:fldCharType="begin"/>
            </w:r>
            <w:r>
              <w:rPr>
                <w:webHidden/>
              </w:rPr>
              <w:instrText xml:space="preserve"> PAGEREF _Toc453154117 \h </w:instrText>
            </w:r>
          </w:ins>
          <w:r>
            <w:rPr>
              <w:webHidden/>
            </w:rPr>
          </w:r>
          <w:r>
            <w:rPr>
              <w:webHidden/>
            </w:rPr>
            <w:fldChar w:fldCharType="separate"/>
          </w:r>
          <w:ins w:id="101" w:author="Andy Phan" w:date="2016-06-08T12:59:00Z">
            <w:r>
              <w:rPr>
                <w:webHidden/>
              </w:rPr>
              <w:t>22</w:t>
            </w:r>
            <w:r>
              <w:rPr>
                <w:webHidden/>
              </w:rPr>
              <w:fldChar w:fldCharType="end"/>
            </w:r>
            <w:r w:rsidRPr="00274553">
              <w:rPr>
                <w:rStyle w:val="Hyperlink"/>
              </w:rPr>
              <w:fldChar w:fldCharType="end"/>
            </w:r>
          </w:ins>
        </w:p>
        <w:p w14:paraId="3D1EF0D4" w14:textId="77777777" w:rsidR="006647B2" w:rsidRDefault="006647B2">
          <w:pPr>
            <w:pStyle w:val="TOC3"/>
            <w:rPr>
              <w:ins w:id="102" w:author="Andy Phan" w:date="2016-06-08T12:59:00Z"/>
              <w:rFonts w:asciiTheme="minorHAnsi" w:eastAsiaTheme="minorEastAsia" w:hAnsiTheme="minorHAnsi" w:cstheme="minorBidi"/>
              <w:caps w:val="0"/>
              <w:kern w:val="0"/>
              <w:sz w:val="24"/>
              <w:lang w:eastAsia="en-US"/>
            </w:rPr>
          </w:pPr>
          <w:ins w:id="103" w:author="Andy Phan" w:date="2016-06-08T12:59:00Z">
            <w:r w:rsidRPr="00274553">
              <w:rPr>
                <w:rStyle w:val="Hyperlink"/>
              </w:rPr>
              <w:fldChar w:fldCharType="begin"/>
            </w:r>
            <w:r w:rsidRPr="00274553">
              <w:rPr>
                <w:rStyle w:val="Hyperlink"/>
              </w:rPr>
              <w:instrText xml:space="preserve"> </w:instrText>
            </w:r>
            <w:r>
              <w:instrText>HYPERLINK \l "_Toc453154118"</w:instrText>
            </w:r>
            <w:r w:rsidRPr="00274553">
              <w:rPr>
                <w:rStyle w:val="Hyperlink"/>
              </w:rPr>
              <w:instrText xml:space="preserve"> </w:instrText>
            </w:r>
            <w:r w:rsidRPr="00274553">
              <w:rPr>
                <w:rStyle w:val="Hyperlink"/>
              </w:rPr>
              <w:fldChar w:fldCharType="separate"/>
            </w:r>
            <w:r w:rsidRPr="00274553">
              <w:rPr>
                <w:rStyle w:val="Hyperlink"/>
                <w:rFonts w:cs="Times New Roman"/>
              </w:rPr>
              <w:t>2.5.4</w:t>
            </w:r>
            <w:r>
              <w:rPr>
                <w:rFonts w:asciiTheme="minorHAnsi" w:eastAsiaTheme="minorEastAsia" w:hAnsiTheme="minorHAnsi" w:cstheme="minorBidi"/>
                <w:caps w:val="0"/>
                <w:kern w:val="0"/>
                <w:sz w:val="24"/>
                <w:lang w:eastAsia="en-US"/>
              </w:rPr>
              <w:tab/>
            </w:r>
            <w:r w:rsidRPr="00274553">
              <w:rPr>
                <w:rStyle w:val="Hyperlink"/>
              </w:rPr>
              <w:t>data calon penerima manfaat</w:t>
            </w:r>
            <w:r>
              <w:rPr>
                <w:webHidden/>
              </w:rPr>
              <w:tab/>
            </w:r>
            <w:r>
              <w:rPr>
                <w:webHidden/>
              </w:rPr>
              <w:fldChar w:fldCharType="begin"/>
            </w:r>
            <w:r>
              <w:rPr>
                <w:webHidden/>
              </w:rPr>
              <w:instrText xml:space="preserve"> PAGEREF _Toc453154118 \h </w:instrText>
            </w:r>
          </w:ins>
          <w:r>
            <w:rPr>
              <w:webHidden/>
            </w:rPr>
          </w:r>
          <w:r>
            <w:rPr>
              <w:webHidden/>
            </w:rPr>
            <w:fldChar w:fldCharType="separate"/>
          </w:r>
          <w:ins w:id="104" w:author="Andy Phan" w:date="2016-06-08T12:59:00Z">
            <w:r>
              <w:rPr>
                <w:webHidden/>
              </w:rPr>
              <w:t>24</w:t>
            </w:r>
            <w:r>
              <w:rPr>
                <w:webHidden/>
              </w:rPr>
              <w:fldChar w:fldCharType="end"/>
            </w:r>
            <w:r w:rsidRPr="00274553">
              <w:rPr>
                <w:rStyle w:val="Hyperlink"/>
              </w:rPr>
              <w:fldChar w:fldCharType="end"/>
            </w:r>
          </w:ins>
        </w:p>
        <w:p w14:paraId="6709D5D2" w14:textId="77777777" w:rsidR="006647B2" w:rsidRDefault="006647B2">
          <w:pPr>
            <w:pStyle w:val="TOC3"/>
            <w:rPr>
              <w:ins w:id="105" w:author="Andy Phan" w:date="2016-06-08T12:59:00Z"/>
              <w:rFonts w:asciiTheme="minorHAnsi" w:eastAsiaTheme="minorEastAsia" w:hAnsiTheme="minorHAnsi" w:cstheme="minorBidi"/>
              <w:caps w:val="0"/>
              <w:kern w:val="0"/>
              <w:sz w:val="24"/>
              <w:lang w:eastAsia="en-US"/>
            </w:rPr>
          </w:pPr>
          <w:ins w:id="106" w:author="Andy Phan" w:date="2016-06-08T12:59:00Z">
            <w:r w:rsidRPr="00274553">
              <w:rPr>
                <w:rStyle w:val="Hyperlink"/>
              </w:rPr>
              <w:fldChar w:fldCharType="begin"/>
            </w:r>
            <w:r w:rsidRPr="00274553">
              <w:rPr>
                <w:rStyle w:val="Hyperlink"/>
              </w:rPr>
              <w:instrText xml:space="preserve"> </w:instrText>
            </w:r>
            <w:r>
              <w:instrText>HYPERLINK \l "_Toc453154119"</w:instrText>
            </w:r>
            <w:r w:rsidRPr="00274553">
              <w:rPr>
                <w:rStyle w:val="Hyperlink"/>
              </w:rPr>
              <w:instrText xml:space="preserve"> </w:instrText>
            </w:r>
            <w:r w:rsidRPr="00274553">
              <w:rPr>
                <w:rStyle w:val="Hyperlink"/>
              </w:rPr>
              <w:fldChar w:fldCharType="separate"/>
            </w:r>
            <w:r w:rsidRPr="00274553">
              <w:rPr>
                <w:rStyle w:val="Hyperlink"/>
                <w:rFonts w:cs="Times New Roman"/>
              </w:rPr>
              <w:t>2.5.5</w:t>
            </w:r>
            <w:r>
              <w:rPr>
                <w:rFonts w:asciiTheme="minorHAnsi" w:eastAsiaTheme="minorEastAsia" w:hAnsiTheme="minorHAnsi" w:cstheme="minorBidi"/>
                <w:caps w:val="0"/>
                <w:kern w:val="0"/>
                <w:sz w:val="24"/>
                <w:lang w:eastAsia="en-US"/>
              </w:rPr>
              <w:tab/>
            </w:r>
            <w:r w:rsidRPr="00274553">
              <w:rPr>
                <w:rStyle w:val="Hyperlink"/>
              </w:rPr>
              <w:t>Data pembayaran</w:t>
            </w:r>
            <w:r>
              <w:rPr>
                <w:webHidden/>
              </w:rPr>
              <w:tab/>
            </w:r>
            <w:r>
              <w:rPr>
                <w:webHidden/>
              </w:rPr>
              <w:fldChar w:fldCharType="begin"/>
            </w:r>
            <w:r>
              <w:rPr>
                <w:webHidden/>
              </w:rPr>
              <w:instrText xml:space="preserve"> PAGEREF _Toc453154119 \h </w:instrText>
            </w:r>
          </w:ins>
          <w:r>
            <w:rPr>
              <w:webHidden/>
            </w:rPr>
          </w:r>
          <w:r>
            <w:rPr>
              <w:webHidden/>
            </w:rPr>
            <w:fldChar w:fldCharType="separate"/>
          </w:r>
          <w:ins w:id="107" w:author="Andy Phan" w:date="2016-06-08T12:59:00Z">
            <w:r>
              <w:rPr>
                <w:webHidden/>
              </w:rPr>
              <w:t>26</w:t>
            </w:r>
            <w:r>
              <w:rPr>
                <w:webHidden/>
              </w:rPr>
              <w:fldChar w:fldCharType="end"/>
            </w:r>
            <w:r w:rsidRPr="00274553">
              <w:rPr>
                <w:rStyle w:val="Hyperlink"/>
              </w:rPr>
              <w:fldChar w:fldCharType="end"/>
            </w:r>
          </w:ins>
        </w:p>
        <w:p w14:paraId="7F5CCD33" w14:textId="77777777" w:rsidR="006647B2" w:rsidRDefault="006647B2">
          <w:pPr>
            <w:pStyle w:val="TOC3"/>
            <w:rPr>
              <w:ins w:id="108" w:author="Andy Phan" w:date="2016-06-08T12:59:00Z"/>
              <w:rFonts w:asciiTheme="minorHAnsi" w:eastAsiaTheme="minorEastAsia" w:hAnsiTheme="minorHAnsi" w:cstheme="minorBidi"/>
              <w:caps w:val="0"/>
              <w:kern w:val="0"/>
              <w:sz w:val="24"/>
              <w:lang w:eastAsia="en-US"/>
            </w:rPr>
          </w:pPr>
          <w:ins w:id="109" w:author="Andy Phan" w:date="2016-06-08T12:59:00Z">
            <w:r w:rsidRPr="00274553">
              <w:rPr>
                <w:rStyle w:val="Hyperlink"/>
              </w:rPr>
              <w:fldChar w:fldCharType="begin"/>
            </w:r>
            <w:r w:rsidRPr="00274553">
              <w:rPr>
                <w:rStyle w:val="Hyperlink"/>
              </w:rPr>
              <w:instrText xml:space="preserve"> </w:instrText>
            </w:r>
            <w:r>
              <w:instrText>HYPERLINK \l "_Toc453154120"</w:instrText>
            </w:r>
            <w:r w:rsidRPr="00274553">
              <w:rPr>
                <w:rStyle w:val="Hyperlink"/>
              </w:rPr>
              <w:instrText xml:space="preserve"> </w:instrText>
            </w:r>
            <w:r w:rsidRPr="00274553">
              <w:rPr>
                <w:rStyle w:val="Hyperlink"/>
              </w:rPr>
              <w:fldChar w:fldCharType="separate"/>
            </w:r>
            <w:r w:rsidRPr="00274553">
              <w:rPr>
                <w:rStyle w:val="Hyperlink"/>
                <w:rFonts w:cs="Times New Roman"/>
              </w:rPr>
              <w:t>2.5.6</w:t>
            </w:r>
            <w:r>
              <w:rPr>
                <w:rFonts w:asciiTheme="minorHAnsi" w:eastAsiaTheme="minorEastAsia" w:hAnsiTheme="minorHAnsi" w:cstheme="minorBidi"/>
                <w:caps w:val="0"/>
                <w:kern w:val="0"/>
                <w:sz w:val="24"/>
                <w:lang w:eastAsia="en-US"/>
              </w:rPr>
              <w:tab/>
            </w:r>
            <w:r w:rsidRPr="00274553">
              <w:rPr>
                <w:rStyle w:val="Hyperlink"/>
              </w:rPr>
              <w:t>Data kesehatan</w:t>
            </w:r>
            <w:r>
              <w:rPr>
                <w:webHidden/>
              </w:rPr>
              <w:tab/>
            </w:r>
            <w:r>
              <w:rPr>
                <w:webHidden/>
              </w:rPr>
              <w:fldChar w:fldCharType="begin"/>
            </w:r>
            <w:r>
              <w:rPr>
                <w:webHidden/>
              </w:rPr>
              <w:instrText xml:space="preserve"> PAGEREF _Toc453154120 \h </w:instrText>
            </w:r>
          </w:ins>
          <w:r>
            <w:rPr>
              <w:webHidden/>
            </w:rPr>
          </w:r>
          <w:r>
            <w:rPr>
              <w:webHidden/>
            </w:rPr>
            <w:fldChar w:fldCharType="separate"/>
          </w:r>
          <w:ins w:id="110" w:author="Andy Phan" w:date="2016-06-08T12:59:00Z">
            <w:r>
              <w:rPr>
                <w:webHidden/>
              </w:rPr>
              <w:t>27</w:t>
            </w:r>
            <w:r>
              <w:rPr>
                <w:webHidden/>
              </w:rPr>
              <w:fldChar w:fldCharType="end"/>
            </w:r>
            <w:r w:rsidRPr="00274553">
              <w:rPr>
                <w:rStyle w:val="Hyperlink"/>
              </w:rPr>
              <w:fldChar w:fldCharType="end"/>
            </w:r>
          </w:ins>
        </w:p>
        <w:p w14:paraId="26391DA8" w14:textId="77777777" w:rsidR="006647B2" w:rsidRDefault="006647B2">
          <w:pPr>
            <w:pStyle w:val="TOC2"/>
            <w:rPr>
              <w:ins w:id="111" w:author="Andy Phan" w:date="2016-06-08T12:59:00Z"/>
              <w:rFonts w:asciiTheme="minorHAnsi" w:eastAsiaTheme="minorEastAsia" w:hAnsiTheme="minorHAnsi" w:cstheme="minorBidi"/>
              <w:caps w:val="0"/>
              <w:sz w:val="24"/>
              <w:szCs w:val="24"/>
              <w:lang w:val="en-US"/>
            </w:rPr>
          </w:pPr>
          <w:ins w:id="112" w:author="Andy Phan" w:date="2016-06-08T12:59:00Z">
            <w:r w:rsidRPr="00274553">
              <w:rPr>
                <w:rStyle w:val="Hyperlink"/>
              </w:rPr>
              <w:fldChar w:fldCharType="begin"/>
            </w:r>
            <w:r w:rsidRPr="00274553">
              <w:rPr>
                <w:rStyle w:val="Hyperlink"/>
              </w:rPr>
              <w:instrText xml:space="preserve"> </w:instrText>
            </w:r>
            <w:r>
              <w:instrText>HYPERLINK \l "_Toc453154121"</w:instrText>
            </w:r>
            <w:r w:rsidRPr="00274553">
              <w:rPr>
                <w:rStyle w:val="Hyperlink"/>
              </w:rPr>
              <w:instrText xml:space="preserve"> </w:instrText>
            </w:r>
            <w:r w:rsidRPr="00274553">
              <w:rPr>
                <w:rStyle w:val="Hyperlink"/>
              </w:rPr>
              <w:fldChar w:fldCharType="separate"/>
            </w:r>
            <w:r w:rsidRPr="00274553">
              <w:rPr>
                <w:rStyle w:val="Hyperlink"/>
                <w:rFonts w:cs="Arial"/>
              </w:rPr>
              <w:t>2.6</w:t>
            </w:r>
            <w:r>
              <w:rPr>
                <w:rFonts w:asciiTheme="minorHAnsi" w:eastAsiaTheme="minorEastAsia" w:hAnsiTheme="minorHAnsi" w:cstheme="minorBidi"/>
                <w:caps w:val="0"/>
                <w:sz w:val="24"/>
                <w:szCs w:val="24"/>
                <w:lang w:val="en-US"/>
              </w:rPr>
              <w:tab/>
            </w:r>
            <w:r w:rsidRPr="00274553">
              <w:rPr>
                <w:rStyle w:val="Hyperlink"/>
                <w:rFonts w:cs="Arial"/>
              </w:rPr>
              <w:t>forms generation and verification</w:t>
            </w:r>
            <w:r>
              <w:rPr>
                <w:webHidden/>
              </w:rPr>
              <w:tab/>
            </w:r>
            <w:r>
              <w:rPr>
                <w:webHidden/>
              </w:rPr>
              <w:fldChar w:fldCharType="begin"/>
            </w:r>
            <w:r>
              <w:rPr>
                <w:webHidden/>
              </w:rPr>
              <w:instrText xml:space="preserve"> PAGEREF _Toc453154121 \h </w:instrText>
            </w:r>
          </w:ins>
          <w:r>
            <w:rPr>
              <w:webHidden/>
            </w:rPr>
          </w:r>
          <w:r>
            <w:rPr>
              <w:webHidden/>
            </w:rPr>
            <w:fldChar w:fldCharType="separate"/>
          </w:r>
          <w:ins w:id="113" w:author="Andy Phan" w:date="2016-06-08T12:59:00Z">
            <w:r>
              <w:rPr>
                <w:webHidden/>
              </w:rPr>
              <w:t>30</w:t>
            </w:r>
            <w:r>
              <w:rPr>
                <w:webHidden/>
              </w:rPr>
              <w:fldChar w:fldCharType="end"/>
            </w:r>
            <w:r w:rsidRPr="00274553">
              <w:rPr>
                <w:rStyle w:val="Hyperlink"/>
              </w:rPr>
              <w:fldChar w:fldCharType="end"/>
            </w:r>
          </w:ins>
        </w:p>
        <w:p w14:paraId="783380E2" w14:textId="77777777" w:rsidR="006647B2" w:rsidRDefault="006647B2">
          <w:pPr>
            <w:pStyle w:val="TOC2"/>
            <w:rPr>
              <w:ins w:id="114" w:author="Andy Phan" w:date="2016-06-08T12:59:00Z"/>
              <w:rFonts w:asciiTheme="minorHAnsi" w:eastAsiaTheme="minorEastAsia" w:hAnsiTheme="minorHAnsi" w:cstheme="minorBidi"/>
              <w:caps w:val="0"/>
              <w:sz w:val="24"/>
              <w:szCs w:val="24"/>
              <w:lang w:val="en-US"/>
            </w:rPr>
          </w:pPr>
          <w:ins w:id="115" w:author="Andy Phan" w:date="2016-06-08T12:59:00Z">
            <w:r w:rsidRPr="00274553">
              <w:rPr>
                <w:rStyle w:val="Hyperlink"/>
              </w:rPr>
              <w:fldChar w:fldCharType="begin"/>
            </w:r>
            <w:r w:rsidRPr="00274553">
              <w:rPr>
                <w:rStyle w:val="Hyperlink"/>
              </w:rPr>
              <w:instrText xml:space="preserve"> </w:instrText>
            </w:r>
            <w:r>
              <w:instrText>HYPERLINK \l "_Toc453154122"</w:instrText>
            </w:r>
            <w:r w:rsidRPr="00274553">
              <w:rPr>
                <w:rStyle w:val="Hyperlink"/>
              </w:rPr>
              <w:instrText xml:space="preserve"> </w:instrText>
            </w:r>
            <w:r w:rsidRPr="00274553">
              <w:rPr>
                <w:rStyle w:val="Hyperlink"/>
              </w:rPr>
              <w:fldChar w:fldCharType="separate"/>
            </w:r>
            <w:r w:rsidRPr="00274553">
              <w:rPr>
                <w:rStyle w:val="Hyperlink"/>
                <w:rFonts w:cs="Arial"/>
              </w:rPr>
              <w:t>2.7</w:t>
            </w:r>
            <w:r>
              <w:rPr>
                <w:rFonts w:asciiTheme="minorHAnsi" w:eastAsiaTheme="minorEastAsia" w:hAnsiTheme="minorHAnsi" w:cstheme="minorBidi"/>
                <w:caps w:val="0"/>
                <w:sz w:val="24"/>
                <w:szCs w:val="24"/>
                <w:lang w:val="en-US"/>
              </w:rPr>
              <w:tab/>
            </w:r>
            <w:r w:rsidRPr="00274553">
              <w:rPr>
                <w:rStyle w:val="Hyperlink"/>
                <w:rFonts w:cs="Arial"/>
              </w:rPr>
              <w:t>To capture proof of identification</w:t>
            </w:r>
            <w:r>
              <w:rPr>
                <w:webHidden/>
              </w:rPr>
              <w:tab/>
            </w:r>
            <w:r>
              <w:rPr>
                <w:webHidden/>
              </w:rPr>
              <w:fldChar w:fldCharType="begin"/>
            </w:r>
            <w:r>
              <w:rPr>
                <w:webHidden/>
              </w:rPr>
              <w:instrText xml:space="preserve"> PAGEREF _Toc453154122 \h </w:instrText>
            </w:r>
          </w:ins>
          <w:r>
            <w:rPr>
              <w:webHidden/>
            </w:rPr>
          </w:r>
          <w:r>
            <w:rPr>
              <w:webHidden/>
            </w:rPr>
            <w:fldChar w:fldCharType="separate"/>
          </w:r>
          <w:ins w:id="116" w:author="Andy Phan" w:date="2016-06-08T12:59:00Z">
            <w:r>
              <w:rPr>
                <w:webHidden/>
              </w:rPr>
              <w:t>32</w:t>
            </w:r>
            <w:r>
              <w:rPr>
                <w:webHidden/>
              </w:rPr>
              <w:fldChar w:fldCharType="end"/>
            </w:r>
            <w:r w:rsidRPr="00274553">
              <w:rPr>
                <w:rStyle w:val="Hyperlink"/>
              </w:rPr>
              <w:fldChar w:fldCharType="end"/>
            </w:r>
          </w:ins>
        </w:p>
        <w:p w14:paraId="6AE4498C" w14:textId="77777777" w:rsidR="006647B2" w:rsidRDefault="006647B2">
          <w:pPr>
            <w:pStyle w:val="TOC2"/>
            <w:rPr>
              <w:ins w:id="117" w:author="Andy Phan" w:date="2016-06-08T12:59:00Z"/>
              <w:rFonts w:asciiTheme="minorHAnsi" w:eastAsiaTheme="minorEastAsia" w:hAnsiTheme="minorHAnsi" w:cstheme="minorBidi"/>
              <w:caps w:val="0"/>
              <w:sz w:val="24"/>
              <w:szCs w:val="24"/>
              <w:lang w:val="en-US"/>
            </w:rPr>
          </w:pPr>
          <w:ins w:id="118" w:author="Andy Phan" w:date="2016-06-08T12:59:00Z">
            <w:r w:rsidRPr="00274553">
              <w:rPr>
                <w:rStyle w:val="Hyperlink"/>
              </w:rPr>
              <w:fldChar w:fldCharType="begin"/>
            </w:r>
            <w:r w:rsidRPr="00274553">
              <w:rPr>
                <w:rStyle w:val="Hyperlink"/>
              </w:rPr>
              <w:instrText xml:space="preserve"> </w:instrText>
            </w:r>
            <w:r>
              <w:instrText>HYPERLINK \l "_Toc453154123"</w:instrText>
            </w:r>
            <w:r w:rsidRPr="00274553">
              <w:rPr>
                <w:rStyle w:val="Hyperlink"/>
              </w:rPr>
              <w:instrText xml:space="preserve"> </w:instrText>
            </w:r>
            <w:r w:rsidRPr="00274553">
              <w:rPr>
                <w:rStyle w:val="Hyperlink"/>
              </w:rPr>
              <w:fldChar w:fldCharType="separate"/>
            </w:r>
            <w:r w:rsidRPr="00274553">
              <w:rPr>
                <w:rStyle w:val="Hyperlink"/>
                <w:rFonts w:cs="Arial"/>
              </w:rPr>
              <w:t>2.8</w:t>
            </w:r>
            <w:r>
              <w:rPr>
                <w:rFonts w:asciiTheme="minorHAnsi" w:eastAsiaTheme="minorEastAsia" w:hAnsiTheme="minorHAnsi" w:cstheme="minorBidi"/>
                <w:caps w:val="0"/>
                <w:sz w:val="24"/>
                <w:szCs w:val="24"/>
                <w:lang w:val="en-US"/>
              </w:rPr>
              <w:tab/>
            </w:r>
            <w:r w:rsidRPr="00274553">
              <w:rPr>
                <w:rStyle w:val="Hyperlink"/>
                <w:rFonts w:cs="Arial"/>
              </w:rPr>
              <w:t>To obtain e-signature from respective parties</w:t>
            </w:r>
            <w:r>
              <w:rPr>
                <w:webHidden/>
              </w:rPr>
              <w:tab/>
            </w:r>
            <w:r>
              <w:rPr>
                <w:webHidden/>
              </w:rPr>
              <w:fldChar w:fldCharType="begin"/>
            </w:r>
            <w:r>
              <w:rPr>
                <w:webHidden/>
              </w:rPr>
              <w:instrText xml:space="preserve"> PAGEREF _Toc453154123 \h </w:instrText>
            </w:r>
          </w:ins>
          <w:r>
            <w:rPr>
              <w:webHidden/>
            </w:rPr>
          </w:r>
          <w:r>
            <w:rPr>
              <w:webHidden/>
            </w:rPr>
            <w:fldChar w:fldCharType="separate"/>
          </w:r>
          <w:ins w:id="119" w:author="Andy Phan" w:date="2016-06-08T12:59:00Z">
            <w:r>
              <w:rPr>
                <w:webHidden/>
              </w:rPr>
              <w:t>33</w:t>
            </w:r>
            <w:r>
              <w:rPr>
                <w:webHidden/>
              </w:rPr>
              <w:fldChar w:fldCharType="end"/>
            </w:r>
            <w:r w:rsidRPr="00274553">
              <w:rPr>
                <w:rStyle w:val="Hyperlink"/>
              </w:rPr>
              <w:fldChar w:fldCharType="end"/>
            </w:r>
          </w:ins>
        </w:p>
        <w:p w14:paraId="52E66BFB" w14:textId="77777777" w:rsidR="006647B2" w:rsidRDefault="006647B2">
          <w:pPr>
            <w:pStyle w:val="TOC2"/>
            <w:rPr>
              <w:ins w:id="120" w:author="Andy Phan" w:date="2016-06-08T12:59:00Z"/>
              <w:rFonts w:asciiTheme="minorHAnsi" w:eastAsiaTheme="minorEastAsia" w:hAnsiTheme="minorHAnsi" w:cstheme="minorBidi"/>
              <w:caps w:val="0"/>
              <w:sz w:val="24"/>
              <w:szCs w:val="24"/>
              <w:lang w:val="en-US"/>
            </w:rPr>
          </w:pPr>
          <w:ins w:id="121" w:author="Andy Phan" w:date="2016-06-08T12:59:00Z">
            <w:r w:rsidRPr="00274553">
              <w:rPr>
                <w:rStyle w:val="Hyperlink"/>
              </w:rPr>
              <w:fldChar w:fldCharType="begin"/>
            </w:r>
            <w:r w:rsidRPr="00274553">
              <w:rPr>
                <w:rStyle w:val="Hyperlink"/>
              </w:rPr>
              <w:instrText xml:space="preserve"> </w:instrText>
            </w:r>
            <w:r>
              <w:instrText>HYPERLINK \l "_Toc453154124"</w:instrText>
            </w:r>
            <w:r w:rsidRPr="00274553">
              <w:rPr>
                <w:rStyle w:val="Hyperlink"/>
              </w:rPr>
              <w:instrText xml:space="preserve"> </w:instrText>
            </w:r>
            <w:r w:rsidRPr="00274553">
              <w:rPr>
                <w:rStyle w:val="Hyperlink"/>
              </w:rPr>
              <w:fldChar w:fldCharType="separate"/>
            </w:r>
            <w:r w:rsidRPr="00274553">
              <w:rPr>
                <w:rStyle w:val="Hyperlink"/>
                <w:rFonts w:cs="Arial"/>
              </w:rPr>
              <w:t>2.9</w:t>
            </w:r>
            <w:r>
              <w:rPr>
                <w:rFonts w:asciiTheme="minorHAnsi" w:eastAsiaTheme="minorEastAsia" w:hAnsiTheme="minorHAnsi" w:cstheme="minorBidi"/>
                <w:caps w:val="0"/>
                <w:sz w:val="24"/>
                <w:szCs w:val="24"/>
                <w:lang w:val="en-US"/>
              </w:rPr>
              <w:tab/>
            </w:r>
            <w:r w:rsidRPr="00274553">
              <w:rPr>
                <w:rStyle w:val="Hyperlink"/>
                <w:rFonts w:cs="Arial"/>
              </w:rPr>
              <w:t>To SPAJ Number to the application</w:t>
            </w:r>
            <w:r>
              <w:rPr>
                <w:webHidden/>
              </w:rPr>
              <w:tab/>
            </w:r>
            <w:r>
              <w:rPr>
                <w:webHidden/>
              </w:rPr>
              <w:fldChar w:fldCharType="begin"/>
            </w:r>
            <w:r>
              <w:rPr>
                <w:webHidden/>
              </w:rPr>
              <w:instrText xml:space="preserve"> PAGEREF _Toc453154124 \h </w:instrText>
            </w:r>
          </w:ins>
          <w:r>
            <w:rPr>
              <w:webHidden/>
            </w:rPr>
          </w:r>
          <w:r>
            <w:rPr>
              <w:webHidden/>
            </w:rPr>
            <w:fldChar w:fldCharType="separate"/>
          </w:r>
          <w:ins w:id="122" w:author="Andy Phan" w:date="2016-06-08T12:59:00Z">
            <w:r>
              <w:rPr>
                <w:webHidden/>
              </w:rPr>
              <w:t>37</w:t>
            </w:r>
            <w:r>
              <w:rPr>
                <w:webHidden/>
              </w:rPr>
              <w:fldChar w:fldCharType="end"/>
            </w:r>
            <w:r w:rsidRPr="00274553">
              <w:rPr>
                <w:rStyle w:val="Hyperlink"/>
              </w:rPr>
              <w:fldChar w:fldCharType="end"/>
            </w:r>
          </w:ins>
        </w:p>
        <w:p w14:paraId="6CC95A37" w14:textId="77777777" w:rsidR="006647B2" w:rsidRDefault="006647B2">
          <w:pPr>
            <w:pStyle w:val="TOC2"/>
            <w:rPr>
              <w:ins w:id="123" w:author="Andy Phan" w:date="2016-06-08T12:59:00Z"/>
              <w:rFonts w:asciiTheme="minorHAnsi" w:eastAsiaTheme="minorEastAsia" w:hAnsiTheme="minorHAnsi" w:cstheme="minorBidi"/>
              <w:caps w:val="0"/>
              <w:sz w:val="24"/>
              <w:szCs w:val="24"/>
              <w:lang w:val="en-US"/>
            </w:rPr>
          </w:pPr>
          <w:ins w:id="124" w:author="Andy Phan" w:date="2016-06-08T12:59:00Z">
            <w:r w:rsidRPr="00274553">
              <w:rPr>
                <w:rStyle w:val="Hyperlink"/>
              </w:rPr>
              <w:fldChar w:fldCharType="begin"/>
            </w:r>
            <w:r w:rsidRPr="00274553">
              <w:rPr>
                <w:rStyle w:val="Hyperlink"/>
              </w:rPr>
              <w:instrText xml:space="preserve"> </w:instrText>
            </w:r>
            <w:r>
              <w:instrText>HYPERLINK \l "_Toc453154125"</w:instrText>
            </w:r>
            <w:r w:rsidRPr="00274553">
              <w:rPr>
                <w:rStyle w:val="Hyperlink"/>
              </w:rPr>
              <w:instrText xml:space="preserve"> </w:instrText>
            </w:r>
            <w:r w:rsidRPr="00274553">
              <w:rPr>
                <w:rStyle w:val="Hyperlink"/>
              </w:rPr>
              <w:fldChar w:fldCharType="separate"/>
            </w:r>
            <w:r w:rsidRPr="00274553">
              <w:rPr>
                <w:rStyle w:val="Hyperlink"/>
                <w:rFonts w:cs="Arial"/>
              </w:rPr>
              <w:t>2.10</w:t>
            </w:r>
            <w:r>
              <w:rPr>
                <w:rFonts w:asciiTheme="minorHAnsi" w:eastAsiaTheme="minorEastAsia" w:hAnsiTheme="minorHAnsi" w:cstheme="minorBidi"/>
                <w:caps w:val="0"/>
                <w:sz w:val="24"/>
                <w:szCs w:val="24"/>
                <w:lang w:val="en-US"/>
              </w:rPr>
              <w:tab/>
            </w:r>
            <w:r w:rsidRPr="00274553">
              <w:rPr>
                <w:rStyle w:val="Hyperlink"/>
                <w:rFonts w:cs="Arial"/>
              </w:rPr>
              <w:t>eSubmission MPOS client</w:t>
            </w:r>
            <w:r>
              <w:rPr>
                <w:webHidden/>
              </w:rPr>
              <w:tab/>
            </w:r>
            <w:r>
              <w:rPr>
                <w:webHidden/>
              </w:rPr>
              <w:fldChar w:fldCharType="begin"/>
            </w:r>
            <w:r>
              <w:rPr>
                <w:webHidden/>
              </w:rPr>
              <w:instrText xml:space="preserve"> PAGEREF _Toc453154125 \h </w:instrText>
            </w:r>
          </w:ins>
          <w:r>
            <w:rPr>
              <w:webHidden/>
            </w:rPr>
          </w:r>
          <w:r>
            <w:rPr>
              <w:webHidden/>
            </w:rPr>
            <w:fldChar w:fldCharType="separate"/>
          </w:r>
          <w:ins w:id="125" w:author="Andy Phan" w:date="2016-06-08T12:59:00Z">
            <w:r>
              <w:rPr>
                <w:webHidden/>
              </w:rPr>
              <w:t>38</w:t>
            </w:r>
            <w:r>
              <w:rPr>
                <w:webHidden/>
              </w:rPr>
              <w:fldChar w:fldCharType="end"/>
            </w:r>
            <w:r w:rsidRPr="00274553">
              <w:rPr>
                <w:rStyle w:val="Hyperlink"/>
              </w:rPr>
              <w:fldChar w:fldCharType="end"/>
            </w:r>
          </w:ins>
        </w:p>
        <w:p w14:paraId="0396EE9D" w14:textId="77777777" w:rsidR="006647B2" w:rsidRDefault="006647B2">
          <w:pPr>
            <w:pStyle w:val="TOC2"/>
            <w:rPr>
              <w:ins w:id="126" w:author="Andy Phan" w:date="2016-06-08T12:59:00Z"/>
              <w:rFonts w:asciiTheme="minorHAnsi" w:eastAsiaTheme="minorEastAsia" w:hAnsiTheme="minorHAnsi" w:cstheme="minorBidi"/>
              <w:caps w:val="0"/>
              <w:sz w:val="24"/>
              <w:szCs w:val="24"/>
              <w:lang w:val="en-US"/>
            </w:rPr>
          </w:pPr>
          <w:ins w:id="127" w:author="Andy Phan" w:date="2016-06-08T12:59:00Z">
            <w:r w:rsidRPr="00274553">
              <w:rPr>
                <w:rStyle w:val="Hyperlink"/>
              </w:rPr>
              <w:fldChar w:fldCharType="begin"/>
            </w:r>
            <w:r w:rsidRPr="00274553">
              <w:rPr>
                <w:rStyle w:val="Hyperlink"/>
              </w:rPr>
              <w:instrText xml:space="preserve"> </w:instrText>
            </w:r>
            <w:r>
              <w:instrText>HYPERLINK \l "_Toc453154126"</w:instrText>
            </w:r>
            <w:r w:rsidRPr="00274553">
              <w:rPr>
                <w:rStyle w:val="Hyperlink"/>
              </w:rPr>
              <w:instrText xml:space="preserve"> </w:instrText>
            </w:r>
            <w:r w:rsidRPr="00274553">
              <w:rPr>
                <w:rStyle w:val="Hyperlink"/>
              </w:rPr>
              <w:fldChar w:fldCharType="separate"/>
            </w:r>
            <w:r w:rsidRPr="00274553">
              <w:rPr>
                <w:rStyle w:val="Hyperlink"/>
                <w:rFonts w:cs="Arial"/>
              </w:rPr>
              <w:t>2.11</w:t>
            </w:r>
            <w:r>
              <w:rPr>
                <w:rFonts w:asciiTheme="minorHAnsi" w:eastAsiaTheme="minorEastAsia" w:hAnsiTheme="minorHAnsi" w:cstheme="minorBidi"/>
                <w:caps w:val="0"/>
                <w:sz w:val="24"/>
                <w:szCs w:val="24"/>
                <w:lang w:val="en-US"/>
              </w:rPr>
              <w:tab/>
            </w:r>
            <w:r w:rsidRPr="00274553">
              <w:rPr>
                <w:rStyle w:val="Hyperlink"/>
                <w:rFonts w:cs="Arial"/>
              </w:rPr>
              <w:t>eSubmission mpos server</w:t>
            </w:r>
            <w:r>
              <w:rPr>
                <w:webHidden/>
              </w:rPr>
              <w:tab/>
            </w:r>
            <w:r>
              <w:rPr>
                <w:webHidden/>
              </w:rPr>
              <w:fldChar w:fldCharType="begin"/>
            </w:r>
            <w:r>
              <w:rPr>
                <w:webHidden/>
              </w:rPr>
              <w:instrText xml:space="preserve"> PAGEREF _Toc453154126 \h </w:instrText>
            </w:r>
          </w:ins>
          <w:r>
            <w:rPr>
              <w:webHidden/>
            </w:rPr>
          </w:r>
          <w:r>
            <w:rPr>
              <w:webHidden/>
            </w:rPr>
            <w:fldChar w:fldCharType="separate"/>
          </w:r>
          <w:ins w:id="128" w:author="Andy Phan" w:date="2016-06-08T12:59:00Z">
            <w:r>
              <w:rPr>
                <w:webHidden/>
              </w:rPr>
              <w:t>40</w:t>
            </w:r>
            <w:r>
              <w:rPr>
                <w:webHidden/>
              </w:rPr>
              <w:fldChar w:fldCharType="end"/>
            </w:r>
            <w:r w:rsidRPr="00274553">
              <w:rPr>
                <w:rStyle w:val="Hyperlink"/>
              </w:rPr>
              <w:fldChar w:fldCharType="end"/>
            </w:r>
          </w:ins>
        </w:p>
        <w:p w14:paraId="504CAF9C" w14:textId="77777777" w:rsidR="006647B2" w:rsidRDefault="006647B2">
          <w:pPr>
            <w:pStyle w:val="TOC2"/>
            <w:rPr>
              <w:ins w:id="129" w:author="Andy Phan" w:date="2016-06-08T12:59:00Z"/>
              <w:rFonts w:asciiTheme="minorHAnsi" w:eastAsiaTheme="minorEastAsia" w:hAnsiTheme="minorHAnsi" w:cstheme="minorBidi"/>
              <w:caps w:val="0"/>
              <w:sz w:val="24"/>
              <w:szCs w:val="24"/>
              <w:lang w:val="en-US"/>
            </w:rPr>
          </w:pPr>
          <w:ins w:id="130" w:author="Andy Phan" w:date="2016-06-08T12:59:00Z">
            <w:r w:rsidRPr="00274553">
              <w:rPr>
                <w:rStyle w:val="Hyperlink"/>
              </w:rPr>
              <w:fldChar w:fldCharType="begin"/>
            </w:r>
            <w:r w:rsidRPr="00274553">
              <w:rPr>
                <w:rStyle w:val="Hyperlink"/>
              </w:rPr>
              <w:instrText xml:space="preserve"> </w:instrText>
            </w:r>
            <w:r>
              <w:instrText>HYPERLINK \l "_Toc453154127"</w:instrText>
            </w:r>
            <w:r w:rsidRPr="00274553">
              <w:rPr>
                <w:rStyle w:val="Hyperlink"/>
              </w:rPr>
              <w:instrText xml:space="preserve"> </w:instrText>
            </w:r>
            <w:r w:rsidRPr="00274553">
              <w:rPr>
                <w:rStyle w:val="Hyperlink"/>
              </w:rPr>
              <w:fldChar w:fldCharType="separate"/>
            </w:r>
            <w:r w:rsidRPr="00274553">
              <w:rPr>
                <w:rStyle w:val="Hyperlink"/>
                <w:rFonts w:cs="Arial"/>
              </w:rPr>
              <w:t>2.12</w:t>
            </w:r>
            <w:r>
              <w:rPr>
                <w:rFonts w:asciiTheme="minorHAnsi" w:eastAsiaTheme="minorEastAsia" w:hAnsiTheme="minorHAnsi" w:cstheme="minorBidi"/>
                <w:caps w:val="0"/>
                <w:sz w:val="24"/>
                <w:szCs w:val="24"/>
                <w:lang w:val="en-US"/>
              </w:rPr>
              <w:tab/>
            </w:r>
            <w:r w:rsidRPr="00274553">
              <w:rPr>
                <w:rStyle w:val="Hyperlink"/>
                <w:rFonts w:cs="Arial"/>
              </w:rPr>
              <w:t>mpos server integration to core system</w:t>
            </w:r>
            <w:r>
              <w:rPr>
                <w:webHidden/>
              </w:rPr>
              <w:tab/>
            </w:r>
            <w:r>
              <w:rPr>
                <w:webHidden/>
              </w:rPr>
              <w:fldChar w:fldCharType="begin"/>
            </w:r>
            <w:r>
              <w:rPr>
                <w:webHidden/>
              </w:rPr>
              <w:instrText xml:space="preserve"> PAGEREF _Toc453154127 \h </w:instrText>
            </w:r>
          </w:ins>
          <w:r>
            <w:rPr>
              <w:webHidden/>
            </w:rPr>
          </w:r>
          <w:r>
            <w:rPr>
              <w:webHidden/>
            </w:rPr>
            <w:fldChar w:fldCharType="separate"/>
          </w:r>
          <w:ins w:id="131" w:author="Andy Phan" w:date="2016-06-08T12:59:00Z">
            <w:r>
              <w:rPr>
                <w:webHidden/>
              </w:rPr>
              <w:t>41</w:t>
            </w:r>
            <w:r>
              <w:rPr>
                <w:webHidden/>
              </w:rPr>
              <w:fldChar w:fldCharType="end"/>
            </w:r>
            <w:r w:rsidRPr="00274553">
              <w:rPr>
                <w:rStyle w:val="Hyperlink"/>
              </w:rPr>
              <w:fldChar w:fldCharType="end"/>
            </w:r>
          </w:ins>
        </w:p>
        <w:p w14:paraId="5389A532" w14:textId="77777777" w:rsidR="00DC56EC" w:rsidDel="006647B2" w:rsidRDefault="00DC56EC">
          <w:pPr>
            <w:pStyle w:val="TOC1"/>
            <w:rPr>
              <w:del w:id="132" w:author="Andy Phan" w:date="2016-06-08T12:59:00Z"/>
              <w:rFonts w:asciiTheme="minorHAnsi" w:eastAsiaTheme="minorEastAsia" w:hAnsiTheme="minorHAnsi" w:cstheme="minorBidi"/>
              <w:b w:val="0"/>
              <w:bCs w:val="0"/>
              <w:caps w:val="0"/>
              <w:sz w:val="24"/>
              <w:lang w:val="en-US"/>
            </w:rPr>
          </w:pPr>
          <w:del w:id="133" w:author="Andy Phan" w:date="2016-06-08T12:59:00Z">
            <w:r w:rsidRPr="006647B2" w:rsidDel="006647B2">
              <w:rPr>
                <w:rPrChange w:id="134" w:author="Andy Phan" w:date="2016-06-08T12:59:00Z">
                  <w:rPr>
                    <w:rStyle w:val="Hyperlink"/>
                    <w:b/>
                    <w:bCs/>
                    <w:caps w:val="0"/>
                  </w:rPr>
                </w:rPrChange>
              </w:rPr>
              <w:delText>1</w:delText>
            </w:r>
            <w:r w:rsidDel="006647B2">
              <w:rPr>
                <w:rFonts w:asciiTheme="minorHAnsi" w:eastAsiaTheme="minorEastAsia" w:hAnsiTheme="minorHAnsi" w:cstheme="minorBidi"/>
                <w:b w:val="0"/>
                <w:bCs w:val="0"/>
                <w:caps w:val="0"/>
                <w:sz w:val="24"/>
                <w:lang w:val="en-US"/>
              </w:rPr>
              <w:tab/>
            </w:r>
            <w:r w:rsidRPr="006647B2" w:rsidDel="006647B2">
              <w:rPr>
                <w:rPrChange w:id="135" w:author="Andy Phan" w:date="2016-06-08T12:59:00Z">
                  <w:rPr>
                    <w:rStyle w:val="Hyperlink"/>
                    <w:b/>
                    <w:bCs/>
                    <w:caps w:val="0"/>
                  </w:rPr>
                </w:rPrChange>
              </w:rPr>
              <w:delText>INTRODUCTION</w:delText>
            </w:r>
            <w:r w:rsidDel="006647B2">
              <w:rPr>
                <w:webHidden/>
              </w:rPr>
              <w:tab/>
            </w:r>
            <w:r w:rsidR="0034520B" w:rsidDel="006647B2">
              <w:rPr>
                <w:webHidden/>
              </w:rPr>
              <w:delText>6</w:delText>
            </w:r>
          </w:del>
        </w:p>
        <w:p w14:paraId="62936087" w14:textId="77777777" w:rsidR="00DC56EC" w:rsidDel="006647B2" w:rsidRDefault="00DC56EC">
          <w:pPr>
            <w:pStyle w:val="TOC2"/>
            <w:rPr>
              <w:del w:id="136" w:author="Andy Phan" w:date="2016-06-08T12:59:00Z"/>
              <w:rFonts w:asciiTheme="minorHAnsi" w:eastAsiaTheme="minorEastAsia" w:hAnsiTheme="minorHAnsi" w:cstheme="minorBidi"/>
              <w:caps w:val="0"/>
              <w:sz w:val="24"/>
              <w:szCs w:val="24"/>
              <w:lang w:val="en-US"/>
            </w:rPr>
          </w:pPr>
          <w:del w:id="137" w:author="Andy Phan" w:date="2016-06-08T12:59:00Z">
            <w:r w:rsidRPr="006647B2" w:rsidDel="006647B2">
              <w:rPr>
                <w:rPrChange w:id="138" w:author="Andy Phan" w:date="2016-06-08T12:59:00Z">
                  <w:rPr>
                    <w:rStyle w:val="Hyperlink"/>
                    <w:rFonts w:cs="Arial"/>
                    <w:caps w:val="0"/>
                  </w:rPr>
                </w:rPrChange>
              </w:rPr>
              <w:delText>1.1</w:delText>
            </w:r>
            <w:r w:rsidDel="006647B2">
              <w:rPr>
                <w:rFonts w:asciiTheme="minorHAnsi" w:eastAsiaTheme="minorEastAsia" w:hAnsiTheme="minorHAnsi" w:cstheme="minorBidi"/>
                <w:caps w:val="0"/>
                <w:sz w:val="24"/>
                <w:szCs w:val="24"/>
                <w:lang w:val="en-US"/>
              </w:rPr>
              <w:tab/>
            </w:r>
            <w:r w:rsidRPr="006647B2" w:rsidDel="006647B2">
              <w:rPr>
                <w:rPrChange w:id="139" w:author="Andy Phan" w:date="2016-06-08T12:59:00Z">
                  <w:rPr>
                    <w:rStyle w:val="Hyperlink"/>
                    <w:rFonts w:cs="Arial"/>
                    <w:caps w:val="0"/>
                  </w:rPr>
                </w:rPrChange>
              </w:rPr>
              <w:delText>OBJECTIVE</w:delText>
            </w:r>
            <w:r w:rsidDel="006647B2">
              <w:rPr>
                <w:webHidden/>
              </w:rPr>
              <w:tab/>
            </w:r>
            <w:r w:rsidR="0034520B" w:rsidDel="006647B2">
              <w:rPr>
                <w:webHidden/>
              </w:rPr>
              <w:delText>6</w:delText>
            </w:r>
          </w:del>
        </w:p>
        <w:p w14:paraId="4AEB146D" w14:textId="77777777" w:rsidR="00DC56EC" w:rsidDel="006647B2" w:rsidRDefault="00DC56EC">
          <w:pPr>
            <w:pStyle w:val="TOC2"/>
            <w:rPr>
              <w:del w:id="140" w:author="Andy Phan" w:date="2016-06-08T12:59:00Z"/>
              <w:rFonts w:asciiTheme="minorHAnsi" w:eastAsiaTheme="minorEastAsia" w:hAnsiTheme="minorHAnsi" w:cstheme="minorBidi"/>
              <w:caps w:val="0"/>
              <w:sz w:val="24"/>
              <w:szCs w:val="24"/>
              <w:lang w:val="en-US"/>
            </w:rPr>
          </w:pPr>
          <w:del w:id="141" w:author="Andy Phan" w:date="2016-06-08T12:59:00Z">
            <w:r w:rsidRPr="006647B2" w:rsidDel="006647B2">
              <w:rPr>
                <w:rPrChange w:id="142" w:author="Andy Phan" w:date="2016-06-08T12:59:00Z">
                  <w:rPr>
                    <w:rStyle w:val="Hyperlink"/>
                    <w:caps w:val="0"/>
                  </w:rPr>
                </w:rPrChange>
              </w:rPr>
              <w:delText>1.2</w:delText>
            </w:r>
            <w:r w:rsidDel="006647B2">
              <w:rPr>
                <w:rFonts w:asciiTheme="minorHAnsi" w:eastAsiaTheme="minorEastAsia" w:hAnsiTheme="minorHAnsi" w:cstheme="minorBidi"/>
                <w:caps w:val="0"/>
                <w:sz w:val="24"/>
                <w:szCs w:val="24"/>
                <w:lang w:val="en-US"/>
              </w:rPr>
              <w:tab/>
            </w:r>
            <w:r w:rsidRPr="006647B2" w:rsidDel="006647B2">
              <w:rPr>
                <w:rPrChange w:id="143" w:author="Andy Phan" w:date="2016-06-08T12:59:00Z">
                  <w:rPr>
                    <w:rStyle w:val="Hyperlink"/>
                    <w:caps w:val="0"/>
                  </w:rPr>
                </w:rPrChange>
              </w:rPr>
              <w:delText>project Scope</w:delText>
            </w:r>
            <w:r w:rsidDel="006647B2">
              <w:rPr>
                <w:webHidden/>
              </w:rPr>
              <w:tab/>
            </w:r>
            <w:r w:rsidR="0034520B" w:rsidDel="006647B2">
              <w:rPr>
                <w:webHidden/>
              </w:rPr>
              <w:delText>6</w:delText>
            </w:r>
          </w:del>
        </w:p>
        <w:p w14:paraId="377B7D54" w14:textId="77777777" w:rsidR="00DC56EC" w:rsidDel="006647B2" w:rsidRDefault="00DC56EC">
          <w:pPr>
            <w:pStyle w:val="TOC2"/>
            <w:rPr>
              <w:del w:id="144" w:author="Andy Phan" w:date="2016-06-08T12:59:00Z"/>
              <w:rFonts w:asciiTheme="minorHAnsi" w:eastAsiaTheme="minorEastAsia" w:hAnsiTheme="minorHAnsi" w:cstheme="minorBidi"/>
              <w:caps w:val="0"/>
              <w:sz w:val="24"/>
              <w:szCs w:val="24"/>
              <w:lang w:val="en-US"/>
            </w:rPr>
          </w:pPr>
          <w:del w:id="145" w:author="Andy Phan" w:date="2016-06-08T12:59:00Z">
            <w:r w:rsidRPr="006647B2" w:rsidDel="006647B2">
              <w:rPr>
                <w:rPrChange w:id="146" w:author="Andy Phan" w:date="2016-06-08T12:59:00Z">
                  <w:rPr>
                    <w:rStyle w:val="Hyperlink"/>
                    <w:caps w:val="0"/>
                  </w:rPr>
                </w:rPrChange>
              </w:rPr>
              <w:delText>1.3</w:delText>
            </w:r>
            <w:r w:rsidDel="006647B2">
              <w:rPr>
                <w:rFonts w:asciiTheme="minorHAnsi" w:eastAsiaTheme="minorEastAsia" w:hAnsiTheme="minorHAnsi" w:cstheme="minorBidi"/>
                <w:caps w:val="0"/>
                <w:sz w:val="24"/>
                <w:szCs w:val="24"/>
                <w:lang w:val="en-US"/>
              </w:rPr>
              <w:tab/>
            </w:r>
            <w:r w:rsidRPr="006647B2" w:rsidDel="006647B2">
              <w:rPr>
                <w:rPrChange w:id="147" w:author="Andy Phan" w:date="2016-06-08T12:59:00Z">
                  <w:rPr>
                    <w:rStyle w:val="Hyperlink"/>
                    <w:caps w:val="0"/>
                  </w:rPr>
                </w:rPrChange>
              </w:rPr>
              <w:delText>abbreviations</w:delText>
            </w:r>
            <w:r w:rsidDel="006647B2">
              <w:rPr>
                <w:webHidden/>
              </w:rPr>
              <w:tab/>
            </w:r>
            <w:r w:rsidR="0034520B" w:rsidDel="006647B2">
              <w:rPr>
                <w:webHidden/>
              </w:rPr>
              <w:delText>7</w:delText>
            </w:r>
          </w:del>
        </w:p>
        <w:p w14:paraId="1783D04B" w14:textId="77777777" w:rsidR="00DC56EC" w:rsidDel="006647B2" w:rsidRDefault="00DC56EC">
          <w:pPr>
            <w:pStyle w:val="TOC2"/>
            <w:rPr>
              <w:del w:id="148" w:author="Andy Phan" w:date="2016-06-08T12:59:00Z"/>
              <w:rFonts w:asciiTheme="minorHAnsi" w:eastAsiaTheme="minorEastAsia" w:hAnsiTheme="minorHAnsi" w:cstheme="minorBidi"/>
              <w:caps w:val="0"/>
              <w:sz w:val="24"/>
              <w:szCs w:val="24"/>
              <w:lang w:val="en-US"/>
            </w:rPr>
          </w:pPr>
          <w:del w:id="149" w:author="Andy Phan" w:date="2016-06-08T12:59:00Z">
            <w:r w:rsidRPr="006647B2" w:rsidDel="006647B2">
              <w:rPr>
                <w:rPrChange w:id="150" w:author="Andy Phan" w:date="2016-06-08T12:59:00Z">
                  <w:rPr>
                    <w:rStyle w:val="Hyperlink"/>
                    <w:caps w:val="0"/>
                  </w:rPr>
                </w:rPrChange>
              </w:rPr>
              <w:delText>1.4</w:delText>
            </w:r>
            <w:r w:rsidDel="006647B2">
              <w:rPr>
                <w:rFonts w:asciiTheme="minorHAnsi" w:eastAsiaTheme="minorEastAsia" w:hAnsiTheme="minorHAnsi" w:cstheme="minorBidi"/>
                <w:caps w:val="0"/>
                <w:sz w:val="24"/>
                <w:szCs w:val="24"/>
                <w:lang w:val="en-US"/>
              </w:rPr>
              <w:tab/>
            </w:r>
            <w:r w:rsidRPr="006647B2" w:rsidDel="006647B2">
              <w:rPr>
                <w:rPrChange w:id="151" w:author="Andy Phan" w:date="2016-06-08T12:59:00Z">
                  <w:rPr>
                    <w:rStyle w:val="Hyperlink"/>
                    <w:caps w:val="0"/>
                  </w:rPr>
                </w:rPrChange>
              </w:rPr>
              <w:delText>study approach</w:delText>
            </w:r>
            <w:r w:rsidDel="006647B2">
              <w:rPr>
                <w:webHidden/>
              </w:rPr>
              <w:tab/>
            </w:r>
            <w:r w:rsidR="0034520B" w:rsidDel="006647B2">
              <w:rPr>
                <w:webHidden/>
              </w:rPr>
              <w:delText>7</w:delText>
            </w:r>
          </w:del>
        </w:p>
        <w:p w14:paraId="36DA7961" w14:textId="77777777" w:rsidR="00DC56EC" w:rsidDel="006647B2" w:rsidRDefault="00DC56EC">
          <w:pPr>
            <w:pStyle w:val="TOC1"/>
            <w:rPr>
              <w:del w:id="152" w:author="Andy Phan" w:date="2016-06-08T12:59:00Z"/>
              <w:rFonts w:asciiTheme="minorHAnsi" w:eastAsiaTheme="minorEastAsia" w:hAnsiTheme="minorHAnsi" w:cstheme="minorBidi"/>
              <w:b w:val="0"/>
              <w:bCs w:val="0"/>
              <w:caps w:val="0"/>
              <w:sz w:val="24"/>
              <w:lang w:val="en-US"/>
            </w:rPr>
          </w:pPr>
          <w:del w:id="153" w:author="Andy Phan" w:date="2016-06-08T12:59:00Z">
            <w:r w:rsidRPr="006647B2" w:rsidDel="006647B2">
              <w:rPr>
                <w:rPrChange w:id="154" w:author="Andy Phan" w:date="2016-06-08T12:59:00Z">
                  <w:rPr>
                    <w:rStyle w:val="Hyperlink"/>
                    <w:b/>
                    <w:bCs/>
                    <w:caps w:val="0"/>
                  </w:rPr>
                </w:rPrChange>
              </w:rPr>
              <w:delText>2</w:delText>
            </w:r>
            <w:r w:rsidDel="006647B2">
              <w:rPr>
                <w:rFonts w:asciiTheme="minorHAnsi" w:eastAsiaTheme="minorEastAsia" w:hAnsiTheme="minorHAnsi" w:cstheme="minorBidi"/>
                <w:b w:val="0"/>
                <w:bCs w:val="0"/>
                <w:caps w:val="0"/>
                <w:sz w:val="24"/>
                <w:lang w:val="en-US"/>
              </w:rPr>
              <w:tab/>
            </w:r>
            <w:r w:rsidRPr="006647B2" w:rsidDel="006647B2">
              <w:rPr>
                <w:rPrChange w:id="155" w:author="Andy Phan" w:date="2016-06-08T12:59:00Z">
                  <w:rPr>
                    <w:rStyle w:val="Hyperlink"/>
                    <w:b/>
                    <w:bCs/>
                    <w:caps w:val="0"/>
                  </w:rPr>
                </w:rPrChange>
              </w:rPr>
              <w:delText>USER REQUIREMENTS</w:delText>
            </w:r>
            <w:r w:rsidDel="006647B2">
              <w:rPr>
                <w:webHidden/>
              </w:rPr>
              <w:tab/>
            </w:r>
            <w:r w:rsidR="0034520B" w:rsidDel="006647B2">
              <w:rPr>
                <w:webHidden/>
              </w:rPr>
              <w:delText>8</w:delText>
            </w:r>
          </w:del>
        </w:p>
        <w:p w14:paraId="766F578D" w14:textId="77777777" w:rsidR="00DC56EC" w:rsidDel="006647B2" w:rsidRDefault="00DC56EC">
          <w:pPr>
            <w:pStyle w:val="TOC2"/>
            <w:rPr>
              <w:del w:id="156" w:author="Andy Phan" w:date="2016-06-08T12:59:00Z"/>
              <w:rFonts w:asciiTheme="minorHAnsi" w:eastAsiaTheme="minorEastAsia" w:hAnsiTheme="minorHAnsi" w:cstheme="minorBidi"/>
              <w:caps w:val="0"/>
              <w:sz w:val="24"/>
              <w:szCs w:val="24"/>
              <w:lang w:val="en-US"/>
            </w:rPr>
          </w:pPr>
          <w:del w:id="157" w:author="Andy Phan" w:date="2016-06-08T12:59:00Z">
            <w:r w:rsidRPr="006647B2" w:rsidDel="006647B2">
              <w:rPr>
                <w:rPrChange w:id="158" w:author="Andy Phan" w:date="2016-06-08T12:59:00Z">
                  <w:rPr>
                    <w:rStyle w:val="Hyperlink"/>
                    <w:rFonts w:cs="Arial"/>
                    <w:caps w:val="0"/>
                  </w:rPr>
                </w:rPrChange>
              </w:rPr>
              <w:delText>2.1</w:delText>
            </w:r>
            <w:r w:rsidDel="006647B2">
              <w:rPr>
                <w:rFonts w:asciiTheme="minorHAnsi" w:eastAsiaTheme="minorEastAsia" w:hAnsiTheme="minorHAnsi" w:cstheme="minorBidi"/>
                <w:caps w:val="0"/>
                <w:sz w:val="24"/>
                <w:szCs w:val="24"/>
                <w:lang w:val="en-US"/>
              </w:rPr>
              <w:tab/>
            </w:r>
            <w:r w:rsidRPr="006647B2" w:rsidDel="006647B2">
              <w:rPr>
                <w:rPrChange w:id="159" w:author="Andy Phan" w:date="2016-06-08T12:59:00Z">
                  <w:rPr>
                    <w:rStyle w:val="Hyperlink"/>
                    <w:rFonts w:cs="Arial"/>
                    <w:caps w:val="0"/>
                  </w:rPr>
                </w:rPrChange>
              </w:rPr>
              <w:delText>Process flow OVERVIEW</w:delText>
            </w:r>
            <w:r w:rsidDel="006647B2">
              <w:rPr>
                <w:webHidden/>
              </w:rPr>
              <w:tab/>
            </w:r>
            <w:r w:rsidR="0034520B" w:rsidDel="006647B2">
              <w:rPr>
                <w:webHidden/>
              </w:rPr>
              <w:delText>8</w:delText>
            </w:r>
          </w:del>
        </w:p>
        <w:p w14:paraId="287EA9D8" w14:textId="77777777" w:rsidR="00DC56EC" w:rsidDel="006647B2" w:rsidRDefault="00DC56EC">
          <w:pPr>
            <w:pStyle w:val="TOC2"/>
            <w:rPr>
              <w:del w:id="160" w:author="Andy Phan" w:date="2016-06-08T12:59:00Z"/>
              <w:rFonts w:asciiTheme="minorHAnsi" w:eastAsiaTheme="minorEastAsia" w:hAnsiTheme="minorHAnsi" w:cstheme="minorBidi"/>
              <w:caps w:val="0"/>
              <w:sz w:val="24"/>
              <w:szCs w:val="24"/>
              <w:lang w:val="en-US"/>
            </w:rPr>
          </w:pPr>
          <w:del w:id="161" w:author="Andy Phan" w:date="2016-06-08T12:59:00Z">
            <w:r w:rsidRPr="006647B2" w:rsidDel="006647B2">
              <w:rPr>
                <w:rPrChange w:id="162" w:author="Andy Phan" w:date="2016-06-08T12:59:00Z">
                  <w:rPr>
                    <w:rStyle w:val="Hyperlink"/>
                    <w:rFonts w:cs="Arial"/>
                    <w:caps w:val="0"/>
                  </w:rPr>
                </w:rPrChange>
              </w:rPr>
              <w:delText>2.2</w:delText>
            </w:r>
            <w:r w:rsidDel="006647B2">
              <w:rPr>
                <w:rFonts w:asciiTheme="minorHAnsi" w:eastAsiaTheme="minorEastAsia" w:hAnsiTheme="minorHAnsi" w:cstheme="minorBidi"/>
                <w:caps w:val="0"/>
                <w:sz w:val="24"/>
                <w:szCs w:val="24"/>
                <w:lang w:val="en-US"/>
              </w:rPr>
              <w:tab/>
            </w:r>
            <w:r w:rsidRPr="006647B2" w:rsidDel="006647B2">
              <w:rPr>
                <w:rPrChange w:id="163" w:author="Andy Phan" w:date="2016-06-08T12:59:00Z">
                  <w:rPr>
                    <w:rStyle w:val="Hyperlink"/>
                    <w:rFonts w:cs="Arial"/>
                    <w:caps w:val="0"/>
                  </w:rPr>
                </w:rPrChange>
              </w:rPr>
              <w:delText>design OVERVIEW</w:delText>
            </w:r>
            <w:r w:rsidDel="006647B2">
              <w:rPr>
                <w:webHidden/>
              </w:rPr>
              <w:tab/>
            </w:r>
            <w:r w:rsidR="0034520B" w:rsidDel="006647B2">
              <w:rPr>
                <w:webHidden/>
              </w:rPr>
              <w:delText>9</w:delText>
            </w:r>
          </w:del>
        </w:p>
        <w:p w14:paraId="1E46936B" w14:textId="77777777" w:rsidR="00DC56EC" w:rsidDel="006647B2" w:rsidRDefault="00DC56EC">
          <w:pPr>
            <w:pStyle w:val="TOC2"/>
            <w:rPr>
              <w:del w:id="164" w:author="Andy Phan" w:date="2016-06-08T12:59:00Z"/>
              <w:rFonts w:asciiTheme="minorHAnsi" w:eastAsiaTheme="minorEastAsia" w:hAnsiTheme="minorHAnsi" w:cstheme="minorBidi"/>
              <w:caps w:val="0"/>
              <w:sz w:val="24"/>
              <w:szCs w:val="24"/>
              <w:lang w:val="en-US"/>
            </w:rPr>
          </w:pPr>
          <w:del w:id="165" w:author="Andy Phan" w:date="2016-06-08T12:59:00Z">
            <w:r w:rsidRPr="006647B2" w:rsidDel="006647B2">
              <w:rPr>
                <w:rPrChange w:id="166" w:author="Andy Phan" w:date="2016-06-08T12:59:00Z">
                  <w:rPr>
                    <w:rStyle w:val="Hyperlink"/>
                    <w:rFonts w:cs="Arial"/>
                    <w:caps w:val="0"/>
                  </w:rPr>
                </w:rPrChange>
              </w:rPr>
              <w:delText>2.3</w:delText>
            </w:r>
            <w:r w:rsidDel="006647B2">
              <w:rPr>
                <w:rFonts w:asciiTheme="minorHAnsi" w:eastAsiaTheme="minorEastAsia" w:hAnsiTheme="minorHAnsi" w:cstheme="minorBidi"/>
                <w:caps w:val="0"/>
                <w:sz w:val="24"/>
                <w:szCs w:val="24"/>
                <w:lang w:val="en-US"/>
              </w:rPr>
              <w:tab/>
            </w:r>
            <w:r w:rsidRPr="006647B2" w:rsidDel="006647B2">
              <w:rPr>
                <w:rPrChange w:id="167" w:author="Andy Phan" w:date="2016-06-08T12:59:00Z">
                  <w:rPr>
                    <w:rStyle w:val="Hyperlink"/>
                    <w:rFonts w:cs="Arial"/>
                    <w:caps w:val="0"/>
                  </w:rPr>
                </w:rPrChange>
              </w:rPr>
              <w:delText>SPAJ module OVERVIEW</w:delText>
            </w:r>
            <w:r w:rsidDel="006647B2">
              <w:rPr>
                <w:webHidden/>
              </w:rPr>
              <w:tab/>
            </w:r>
            <w:r w:rsidR="0034520B" w:rsidDel="006647B2">
              <w:rPr>
                <w:webHidden/>
              </w:rPr>
              <w:delText>10</w:delText>
            </w:r>
          </w:del>
        </w:p>
        <w:p w14:paraId="14924272" w14:textId="77777777" w:rsidR="00DC56EC" w:rsidDel="006647B2" w:rsidRDefault="00DC56EC">
          <w:pPr>
            <w:pStyle w:val="TOC3"/>
            <w:rPr>
              <w:del w:id="168" w:author="Andy Phan" w:date="2016-06-08T12:59:00Z"/>
              <w:rFonts w:asciiTheme="minorHAnsi" w:eastAsiaTheme="minorEastAsia" w:hAnsiTheme="minorHAnsi" w:cstheme="minorBidi"/>
              <w:caps w:val="0"/>
              <w:kern w:val="0"/>
              <w:sz w:val="24"/>
              <w:lang w:eastAsia="en-US"/>
            </w:rPr>
          </w:pPr>
          <w:del w:id="169" w:author="Andy Phan" w:date="2016-06-08T12:59:00Z">
            <w:r w:rsidRPr="006647B2" w:rsidDel="006647B2">
              <w:rPr>
                <w:rPrChange w:id="170" w:author="Andy Phan" w:date="2016-06-08T12:59:00Z">
                  <w:rPr>
                    <w:rStyle w:val="Hyperlink"/>
                    <w:rFonts w:cs="Times New Roman"/>
                    <w:caps w:val="0"/>
                  </w:rPr>
                </w:rPrChange>
              </w:rPr>
              <w:delText>2.3.1</w:delText>
            </w:r>
            <w:r w:rsidDel="006647B2">
              <w:rPr>
                <w:rFonts w:asciiTheme="minorHAnsi" w:eastAsiaTheme="minorEastAsia" w:hAnsiTheme="minorHAnsi" w:cstheme="minorBidi"/>
                <w:caps w:val="0"/>
                <w:kern w:val="0"/>
                <w:sz w:val="24"/>
                <w:lang w:eastAsia="en-US"/>
              </w:rPr>
              <w:tab/>
            </w:r>
            <w:r w:rsidRPr="006647B2" w:rsidDel="006647B2">
              <w:rPr>
                <w:rPrChange w:id="171" w:author="Andy Phan" w:date="2016-06-08T12:59:00Z">
                  <w:rPr>
                    <w:rStyle w:val="Hyperlink"/>
                    <w:caps w:val="0"/>
                  </w:rPr>
                </w:rPrChange>
              </w:rPr>
              <w:delText>eApplication listing</w:delText>
            </w:r>
            <w:r w:rsidDel="006647B2">
              <w:rPr>
                <w:webHidden/>
              </w:rPr>
              <w:tab/>
            </w:r>
            <w:r w:rsidR="0034520B" w:rsidDel="006647B2">
              <w:rPr>
                <w:webHidden/>
              </w:rPr>
              <w:delText>10</w:delText>
            </w:r>
          </w:del>
        </w:p>
        <w:p w14:paraId="4A0BC955" w14:textId="77777777" w:rsidR="00DC56EC" w:rsidDel="006647B2" w:rsidRDefault="00DC56EC">
          <w:pPr>
            <w:pStyle w:val="TOC3"/>
            <w:rPr>
              <w:del w:id="172" w:author="Andy Phan" w:date="2016-06-08T12:59:00Z"/>
              <w:rFonts w:asciiTheme="minorHAnsi" w:eastAsiaTheme="minorEastAsia" w:hAnsiTheme="minorHAnsi" w:cstheme="minorBidi"/>
              <w:caps w:val="0"/>
              <w:kern w:val="0"/>
              <w:sz w:val="24"/>
              <w:lang w:eastAsia="en-US"/>
            </w:rPr>
          </w:pPr>
          <w:del w:id="173" w:author="Andy Phan" w:date="2016-06-08T12:59:00Z">
            <w:r w:rsidRPr="006647B2" w:rsidDel="006647B2">
              <w:rPr>
                <w:rPrChange w:id="174" w:author="Andy Phan" w:date="2016-06-08T12:59:00Z">
                  <w:rPr>
                    <w:rStyle w:val="Hyperlink"/>
                    <w:rFonts w:cs="Times New Roman"/>
                    <w:caps w:val="0"/>
                  </w:rPr>
                </w:rPrChange>
              </w:rPr>
              <w:delText>2.3.2</w:delText>
            </w:r>
            <w:r w:rsidDel="006647B2">
              <w:rPr>
                <w:rFonts w:asciiTheme="minorHAnsi" w:eastAsiaTheme="minorEastAsia" w:hAnsiTheme="minorHAnsi" w:cstheme="minorBidi"/>
                <w:caps w:val="0"/>
                <w:kern w:val="0"/>
                <w:sz w:val="24"/>
                <w:lang w:eastAsia="en-US"/>
              </w:rPr>
              <w:tab/>
            </w:r>
            <w:r w:rsidRPr="006647B2" w:rsidDel="006647B2">
              <w:rPr>
                <w:rPrChange w:id="175" w:author="Andy Phan" w:date="2016-06-08T12:59:00Z">
                  <w:rPr>
                    <w:rStyle w:val="Hyperlink"/>
                    <w:caps w:val="0"/>
                  </w:rPr>
                </w:rPrChange>
              </w:rPr>
              <w:delText>SPAJ Listing</w:delText>
            </w:r>
            <w:r w:rsidDel="006647B2">
              <w:rPr>
                <w:webHidden/>
              </w:rPr>
              <w:tab/>
            </w:r>
            <w:r w:rsidR="0034520B" w:rsidDel="006647B2">
              <w:rPr>
                <w:webHidden/>
              </w:rPr>
              <w:delText>11</w:delText>
            </w:r>
          </w:del>
        </w:p>
        <w:p w14:paraId="4137AB61" w14:textId="77777777" w:rsidR="00DC56EC" w:rsidDel="006647B2" w:rsidRDefault="00DC56EC">
          <w:pPr>
            <w:pStyle w:val="TOC3"/>
            <w:rPr>
              <w:del w:id="176" w:author="Andy Phan" w:date="2016-06-08T12:59:00Z"/>
              <w:rFonts w:asciiTheme="minorHAnsi" w:eastAsiaTheme="minorEastAsia" w:hAnsiTheme="minorHAnsi" w:cstheme="minorBidi"/>
              <w:caps w:val="0"/>
              <w:kern w:val="0"/>
              <w:sz w:val="24"/>
              <w:lang w:eastAsia="en-US"/>
            </w:rPr>
          </w:pPr>
          <w:del w:id="177" w:author="Andy Phan" w:date="2016-06-08T12:59:00Z">
            <w:r w:rsidRPr="006647B2" w:rsidDel="006647B2">
              <w:rPr>
                <w:rPrChange w:id="178" w:author="Andy Phan" w:date="2016-06-08T12:59:00Z">
                  <w:rPr>
                    <w:rStyle w:val="Hyperlink"/>
                    <w:rFonts w:cs="Times New Roman"/>
                    <w:caps w:val="0"/>
                  </w:rPr>
                </w:rPrChange>
              </w:rPr>
              <w:delText>2.3.3</w:delText>
            </w:r>
            <w:r w:rsidDel="006647B2">
              <w:rPr>
                <w:rFonts w:asciiTheme="minorHAnsi" w:eastAsiaTheme="minorEastAsia" w:hAnsiTheme="minorHAnsi" w:cstheme="minorBidi"/>
                <w:caps w:val="0"/>
                <w:kern w:val="0"/>
                <w:sz w:val="24"/>
                <w:lang w:eastAsia="en-US"/>
              </w:rPr>
              <w:tab/>
            </w:r>
            <w:r w:rsidRPr="006647B2" w:rsidDel="006647B2">
              <w:rPr>
                <w:rPrChange w:id="179" w:author="Andy Phan" w:date="2016-06-08T12:59:00Z">
                  <w:rPr>
                    <w:rStyle w:val="Hyperlink"/>
                    <w:caps w:val="0"/>
                  </w:rPr>
                </w:rPrChange>
              </w:rPr>
              <w:delText>Submitted SPAJ Listing</w:delText>
            </w:r>
            <w:r w:rsidDel="006647B2">
              <w:rPr>
                <w:webHidden/>
              </w:rPr>
              <w:tab/>
            </w:r>
            <w:r w:rsidR="0034520B" w:rsidDel="006647B2">
              <w:rPr>
                <w:webHidden/>
              </w:rPr>
              <w:delText>12</w:delText>
            </w:r>
          </w:del>
        </w:p>
        <w:p w14:paraId="0FB6787D" w14:textId="77777777" w:rsidR="00DC56EC" w:rsidDel="006647B2" w:rsidRDefault="00DC56EC">
          <w:pPr>
            <w:pStyle w:val="TOC2"/>
            <w:rPr>
              <w:del w:id="180" w:author="Andy Phan" w:date="2016-06-08T12:59:00Z"/>
              <w:rFonts w:asciiTheme="minorHAnsi" w:eastAsiaTheme="minorEastAsia" w:hAnsiTheme="minorHAnsi" w:cstheme="minorBidi"/>
              <w:caps w:val="0"/>
              <w:sz w:val="24"/>
              <w:szCs w:val="24"/>
              <w:lang w:val="en-US"/>
            </w:rPr>
          </w:pPr>
          <w:del w:id="181" w:author="Andy Phan" w:date="2016-06-08T12:59:00Z">
            <w:r w:rsidRPr="006647B2" w:rsidDel="006647B2">
              <w:rPr>
                <w:rPrChange w:id="182" w:author="Andy Phan" w:date="2016-06-08T12:59:00Z">
                  <w:rPr>
                    <w:rStyle w:val="Hyperlink"/>
                    <w:rFonts w:cs="Arial"/>
                    <w:caps w:val="0"/>
                  </w:rPr>
                </w:rPrChange>
              </w:rPr>
              <w:delText>2.4</w:delText>
            </w:r>
            <w:r w:rsidDel="006647B2">
              <w:rPr>
                <w:rFonts w:asciiTheme="minorHAnsi" w:eastAsiaTheme="minorEastAsia" w:hAnsiTheme="minorHAnsi" w:cstheme="minorBidi"/>
                <w:caps w:val="0"/>
                <w:sz w:val="24"/>
                <w:szCs w:val="24"/>
                <w:lang w:val="en-US"/>
              </w:rPr>
              <w:tab/>
            </w:r>
            <w:r w:rsidRPr="006647B2" w:rsidDel="006647B2">
              <w:rPr>
                <w:rPrChange w:id="183" w:author="Andy Phan" w:date="2016-06-08T12:59:00Z">
                  <w:rPr>
                    <w:rStyle w:val="Hyperlink"/>
                    <w:rFonts w:cs="Arial"/>
                    <w:caps w:val="0"/>
                  </w:rPr>
                </w:rPrChange>
              </w:rPr>
              <w:delText>creation of spaj</w:delText>
            </w:r>
            <w:r w:rsidDel="006647B2">
              <w:rPr>
                <w:webHidden/>
              </w:rPr>
              <w:tab/>
            </w:r>
            <w:r w:rsidR="0034520B" w:rsidDel="006647B2">
              <w:rPr>
                <w:webHidden/>
              </w:rPr>
              <w:delText>13</w:delText>
            </w:r>
          </w:del>
        </w:p>
        <w:p w14:paraId="66391B7D" w14:textId="77777777" w:rsidR="00DC56EC" w:rsidDel="006647B2" w:rsidRDefault="00DC56EC">
          <w:pPr>
            <w:pStyle w:val="TOC2"/>
            <w:rPr>
              <w:del w:id="184" w:author="Andy Phan" w:date="2016-06-08T12:59:00Z"/>
              <w:rFonts w:asciiTheme="minorHAnsi" w:eastAsiaTheme="minorEastAsia" w:hAnsiTheme="minorHAnsi" w:cstheme="minorBidi"/>
              <w:caps w:val="0"/>
              <w:sz w:val="24"/>
              <w:szCs w:val="24"/>
              <w:lang w:val="en-US"/>
            </w:rPr>
          </w:pPr>
          <w:del w:id="185" w:author="Andy Phan" w:date="2016-06-08T12:59:00Z">
            <w:r w:rsidRPr="006647B2" w:rsidDel="006647B2">
              <w:rPr>
                <w:rPrChange w:id="186" w:author="Andy Phan" w:date="2016-06-08T12:59:00Z">
                  <w:rPr>
                    <w:rStyle w:val="Hyperlink"/>
                    <w:rFonts w:cs="Arial"/>
                    <w:caps w:val="0"/>
                  </w:rPr>
                </w:rPrChange>
              </w:rPr>
              <w:delText>2.5</w:delText>
            </w:r>
            <w:r w:rsidDel="006647B2">
              <w:rPr>
                <w:rFonts w:asciiTheme="minorHAnsi" w:eastAsiaTheme="minorEastAsia" w:hAnsiTheme="minorHAnsi" w:cstheme="minorBidi"/>
                <w:caps w:val="0"/>
                <w:sz w:val="24"/>
                <w:szCs w:val="24"/>
                <w:lang w:val="en-US"/>
              </w:rPr>
              <w:tab/>
            </w:r>
            <w:r w:rsidRPr="006647B2" w:rsidDel="006647B2">
              <w:rPr>
                <w:rPrChange w:id="187" w:author="Andy Phan" w:date="2016-06-08T12:59:00Z">
                  <w:rPr>
                    <w:rStyle w:val="Hyperlink"/>
                    <w:rFonts w:cs="Arial"/>
                    <w:caps w:val="0"/>
                  </w:rPr>
                </w:rPrChange>
              </w:rPr>
              <w:delText>To Complete SPAJ details</w:delText>
            </w:r>
            <w:r w:rsidDel="006647B2">
              <w:rPr>
                <w:webHidden/>
              </w:rPr>
              <w:tab/>
            </w:r>
            <w:r w:rsidR="0034520B" w:rsidDel="006647B2">
              <w:rPr>
                <w:webHidden/>
              </w:rPr>
              <w:delText>15</w:delText>
            </w:r>
          </w:del>
        </w:p>
        <w:p w14:paraId="37E08093" w14:textId="77777777" w:rsidR="00DC56EC" w:rsidDel="006647B2" w:rsidRDefault="00DC56EC">
          <w:pPr>
            <w:pStyle w:val="TOC3"/>
            <w:rPr>
              <w:del w:id="188" w:author="Andy Phan" w:date="2016-06-08T12:59:00Z"/>
              <w:rFonts w:asciiTheme="minorHAnsi" w:eastAsiaTheme="minorEastAsia" w:hAnsiTheme="minorHAnsi" w:cstheme="minorBidi"/>
              <w:caps w:val="0"/>
              <w:kern w:val="0"/>
              <w:sz w:val="24"/>
              <w:lang w:eastAsia="en-US"/>
            </w:rPr>
          </w:pPr>
          <w:del w:id="189" w:author="Andy Phan" w:date="2016-06-08T12:59:00Z">
            <w:r w:rsidRPr="006647B2" w:rsidDel="006647B2">
              <w:rPr>
                <w:rPrChange w:id="190" w:author="Andy Phan" w:date="2016-06-08T12:59:00Z">
                  <w:rPr>
                    <w:rStyle w:val="Hyperlink"/>
                    <w:rFonts w:cs="Times New Roman"/>
                    <w:caps w:val="0"/>
                  </w:rPr>
                </w:rPrChange>
              </w:rPr>
              <w:delText>2.5.1</w:delText>
            </w:r>
            <w:r w:rsidDel="006647B2">
              <w:rPr>
                <w:rFonts w:asciiTheme="minorHAnsi" w:eastAsiaTheme="minorEastAsia" w:hAnsiTheme="minorHAnsi" w:cstheme="minorBidi"/>
                <w:caps w:val="0"/>
                <w:kern w:val="0"/>
                <w:sz w:val="24"/>
                <w:lang w:eastAsia="en-US"/>
              </w:rPr>
              <w:tab/>
            </w:r>
            <w:r w:rsidRPr="006647B2" w:rsidDel="006647B2">
              <w:rPr>
                <w:rPrChange w:id="191" w:author="Andy Phan" w:date="2016-06-08T12:59:00Z">
                  <w:rPr>
                    <w:rStyle w:val="Hyperlink"/>
                    <w:caps w:val="0"/>
                  </w:rPr>
                </w:rPrChange>
              </w:rPr>
              <w:delText>Data calon pemegang polis</w:delText>
            </w:r>
            <w:r w:rsidDel="006647B2">
              <w:rPr>
                <w:webHidden/>
              </w:rPr>
              <w:tab/>
            </w:r>
            <w:r w:rsidR="0034520B" w:rsidDel="006647B2">
              <w:rPr>
                <w:webHidden/>
              </w:rPr>
              <w:delText>15</w:delText>
            </w:r>
          </w:del>
        </w:p>
        <w:p w14:paraId="3AB14C0A" w14:textId="77777777" w:rsidR="00DC56EC" w:rsidDel="006647B2" w:rsidRDefault="00DC56EC">
          <w:pPr>
            <w:pStyle w:val="TOC3"/>
            <w:rPr>
              <w:del w:id="192" w:author="Andy Phan" w:date="2016-06-08T12:59:00Z"/>
              <w:rFonts w:asciiTheme="minorHAnsi" w:eastAsiaTheme="minorEastAsia" w:hAnsiTheme="minorHAnsi" w:cstheme="minorBidi"/>
              <w:caps w:val="0"/>
              <w:kern w:val="0"/>
              <w:sz w:val="24"/>
              <w:lang w:eastAsia="en-US"/>
            </w:rPr>
          </w:pPr>
          <w:del w:id="193" w:author="Andy Phan" w:date="2016-06-08T12:59:00Z">
            <w:r w:rsidRPr="006647B2" w:rsidDel="006647B2">
              <w:rPr>
                <w:rPrChange w:id="194" w:author="Andy Phan" w:date="2016-06-08T12:59:00Z">
                  <w:rPr>
                    <w:rStyle w:val="Hyperlink"/>
                    <w:rFonts w:cs="Times New Roman"/>
                    <w:caps w:val="0"/>
                  </w:rPr>
                </w:rPrChange>
              </w:rPr>
              <w:delText>2.5.2</w:delText>
            </w:r>
            <w:r w:rsidDel="006647B2">
              <w:rPr>
                <w:rFonts w:asciiTheme="minorHAnsi" w:eastAsiaTheme="minorEastAsia" w:hAnsiTheme="minorHAnsi" w:cstheme="minorBidi"/>
                <w:caps w:val="0"/>
                <w:kern w:val="0"/>
                <w:sz w:val="24"/>
                <w:lang w:eastAsia="en-US"/>
              </w:rPr>
              <w:tab/>
            </w:r>
            <w:r w:rsidRPr="006647B2" w:rsidDel="006647B2">
              <w:rPr>
                <w:rPrChange w:id="195" w:author="Andy Phan" w:date="2016-06-08T12:59:00Z">
                  <w:rPr>
                    <w:rStyle w:val="Hyperlink"/>
                    <w:caps w:val="0"/>
                  </w:rPr>
                </w:rPrChange>
              </w:rPr>
              <w:delText>data calon tertanggung</w:delText>
            </w:r>
            <w:r w:rsidDel="006647B2">
              <w:rPr>
                <w:webHidden/>
              </w:rPr>
              <w:tab/>
            </w:r>
            <w:r w:rsidR="0034520B" w:rsidDel="006647B2">
              <w:rPr>
                <w:webHidden/>
              </w:rPr>
              <w:delText>19</w:delText>
            </w:r>
          </w:del>
        </w:p>
        <w:p w14:paraId="3EBEDDCB" w14:textId="77777777" w:rsidR="00DC56EC" w:rsidDel="006647B2" w:rsidRDefault="00DC56EC">
          <w:pPr>
            <w:pStyle w:val="TOC3"/>
            <w:rPr>
              <w:del w:id="196" w:author="Andy Phan" w:date="2016-06-08T12:59:00Z"/>
              <w:rFonts w:asciiTheme="minorHAnsi" w:eastAsiaTheme="minorEastAsia" w:hAnsiTheme="minorHAnsi" w:cstheme="minorBidi"/>
              <w:caps w:val="0"/>
              <w:kern w:val="0"/>
              <w:sz w:val="24"/>
              <w:lang w:eastAsia="en-US"/>
            </w:rPr>
          </w:pPr>
          <w:del w:id="197" w:author="Andy Phan" w:date="2016-06-08T12:59:00Z">
            <w:r w:rsidRPr="006647B2" w:rsidDel="006647B2">
              <w:rPr>
                <w:rPrChange w:id="198" w:author="Andy Phan" w:date="2016-06-08T12:59:00Z">
                  <w:rPr>
                    <w:rStyle w:val="Hyperlink"/>
                    <w:rFonts w:cs="Times New Roman"/>
                    <w:caps w:val="0"/>
                  </w:rPr>
                </w:rPrChange>
              </w:rPr>
              <w:delText>2.5.3</w:delText>
            </w:r>
            <w:r w:rsidDel="006647B2">
              <w:rPr>
                <w:rFonts w:asciiTheme="minorHAnsi" w:eastAsiaTheme="minorEastAsia" w:hAnsiTheme="minorHAnsi" w:cstheme="minorBidi"/>
                <w:caps w:val="0"/>
                <w:kern w:val="0"/>
                <w:sz w:val="24"/>
                <w:lang w:eastAsia="en-US"/>
              </w:rPr>
              <w:tab/>
            </w:r>
            <w:r w:rsidRPr="006647B2" w:rsidDel="006647B2">
              <w:rPr>
                <w:rPrChange w:id="199" w:author="Andy Phan" w:date="2016-06-08T12:59:00Z">
                  <w:rPr>
                    <w:rStyle w:val="Hyperlink"/>
                    <w:caps w:val="0"/>
                  </w:rPr>
                </w:rPrChange>
              </w:rPr>
              <w:delText>Data perusahaa / berbadan hukum</w:delText>
            </w:r>
            <w:r w:rsidDel="006647B2">
              <w:rPr>
                <w:webHidden/>
              </w:rPr>
              <w:tab/>
            </w:r>
            <w:r w:rsidR="0034520B" w:rsidDel="006647B2">
              <w:rPr>
                <w:webHidden/>
              </w:rPr>
              <w:delText>22</w:delText>
            </w:r>
          </w:del>
        </w:p>
        <w:p w14:paraId="3B4F9D7F" w14:textId="77777777" w:rsidR="00DC56EC" w:rsidDel="006647B2" w:rsidRDefault="00DC56EC">
          <w:pPr>
            <w:pStyle w:val="TOC3"/>
            <w:rPr>
              <w:del w:id="200" w:author="Andy Phan" w:date="2016-06-08T12:59:00Z"/>
              <w:rFonts w:asciiTheme="minorHAnsi" w:eastAsiaTheme="minorEastAsia" w:hAnsiTheme="minorHAnsi" w:cstheme="minorBidi"/>
              <w:caps w:val="0"/>
              <w:kern w:val="0"/>
              <w:sz w:val="24"/>
              <w:lang w:eastAsia="en-US"/>
            </w:rPr>
          </w:pPr>
          <w:del w:id="201" w:author="Andy Phan" w:date="2016-06-08T12:59:00Z">
            <w:r w:rsidRPr="006647B2" w:rsidDel="006647B2">
              <w:rPr>
                <w:rPrChange w:id="202" w:author="Andy Phan" w:date="2016-06-08T12:59:00Z">
                  <w:rPr>
                    <w:rStyle w:val="Hyperlink"/>
                    <w:rFonts w:cs="Times New Roman"/>
                    <w:caps w:val="0"/>
                  </w:rPr>
                </w:rPrChange>
              </w:rPr>
              <w:delText>2.5.4</w:delText>
            </w:r>
            <w:r w:rsidDel="006647B2">
              <w:rPr>
                <w:rFonts w:asciiTheme="minorHAnsi" w:eastAsiaTheme="minorEastAsia" w:hAnsiTheme="minorHAnsi" w:cstheme="minorBidi"/>
                <w:caps w:val="0"/>
                <w:kern w:val="0"/>
                <w:sz w:val="24"/>
                <w:lang w:eastAsia="en-US"/>
              </w:rPr>
              <w:tab/>
            </w:r>
            <w:r w:rsidRPr="006647B2" w:rsidDel="006647B2">
              <w:rPr>
                <w:rPrChange w:id="203" w:author="Andy Phan" w:date="2016-06-08T12:59:00Z">
                  <w:rPr>
                    <w:rStyle w:val="Hyperlink"/>
                    <w:caps w:val="0"/>
                  </w:rPr>
                </w:rPrChange>
              </w:rPr>
              <w:delText>data calon penerima manfaat</w:delText>
            </w:r>
            <w:r w:rsidDel="006647B2">
              <w:rPr>
                <w:webHidden/>
              </w:rPr>
              <w:tab/>
            </w:r>
            <w:r w:rsidR="0034520B" w:rsidDel="006647B2">
              <w:rPr>
                <w:webHidden/>
              </w:rPr>
              <w:delText>24</w:delText>
            </w:r>
          </w:del>
        </w:p>
        <w:p w14:paraId="7859E86D" w14:textId="77777777" w:rsidR="00DC56EC" w:rsidDel="006647B2" w:rsidRDefault="00DC56EC">
          <w:pPr>
            <w:pStyle w:val="TOC3"/>
            <w:rPr>
              <w:del w:id="204" w:author="Andy Phan" w:date="2016-06-08T12:59:00Z"/>
              <w:rFonts w:asciiTheme="minorHAnsi" w:eastAsiaTheme="minorEastAsia" w:hAnsiTheme="minorHAnsi" w:cstheme="minorBidi"/>
              <w:caps w:val="0"/>
              <w:kern w:val="0"/>
              <w:sz w:val="24"/>
              <w:lang w:eastAsia="en-US"/>
            </w:rPr>
          </w:pPr>
          <w:del w:id="205" w:author="Andy Phan" w:date="2016-06-08T12:59:00Z">
            <w:r w:rsidRPr="006647B2" w:rsidDel="006647B2">
              <w:rPr>
                <w:rPrChange w:id="206" w:author="Andy Phan" w:date="2016-06-08T12:59:00Z">
                  <w:rPr>
                    <w:rStyle w:val="Hyperlink"/>
                    <w:rFonts w:cs="Times New Roman"/>
                    <w:caps w:val="0"/>
                  </w:rPr>
                </w:rPrChange>
              </w:rPr>
              <w:delText>2.5.5</w:delText>
            </w:r>
            <w:r w:rsidDel="006647B2">
              <w:rPr>
                <w:rFonts w:asciiTheme="minorHAnsi" w:eastAsiaTheme="minorEastAsia" w:hAnsiTheme="minorHAnsi" w:cstheme="minorBidi"/>
                <w:caps w:val="0"/>
                <w:kern w:val="0"/>
                <w:sz w:val="24"/>
                <w:lang w:eastAsia="en-US"/>
              </w:rPr>
              <w:tab/>
            </w:r>
            <w:r w:rsidRPr="006647B2" w:rsidDel="006647B2">
              <w:rPr>
                <w:rPrChange w:id="207" w:author="Andy Phan" w:date="2016-06-08T12:59:00Z">
                  <w:rPr>
                    <w:rStyle w:val="Hyperlink"/>
                    <w:caps w:val="0"/>
                  </w:rPr>
                </w:rPrChange>
              </w:rPr>
              <w:delText>Data pembayaran</w:delText>
            </w:r>
            <w:r w:rsidDel="006647B2">
              <w:rPr>
                <w:webHidden/>
              </w:rPr>
              <w:tab/>
            </w:r>
            <w:r w:rsidR="0034520B" w:rsidDel="006647B2">
              <w:rPr>
                <w:webHidden/>
              </w:rPr>
              <w:delText>26</w:delText>
            </w:r>
          </w:del>
        </w:p>
        <w:p w14:paraId="2C368EE4" w14:textId="77777777" w:rsidR="00DC56EC" w:rsidDel="006647B2" w:rsidRDefault="00DC56EC">
          <w:pPr>
            <w:pStyle w:val="TOC3"/>
            <w:rPr>
              <w:del w:id="208" w:author="Andy Phan" w:date="2016-06-08T12:59:00Z"/>
              <w:rFonts w:asciiTheme="minorHAnsi" w:eastAsiaTheme="minorEastAsia" w:hAnsiTheme="minorHAnsi" w:cstheme="minorBidi"/>
              <w:caps w:val="0"/>
              <w:kern w:val="0"/>
              <w:sz w:val="24"/>
              <w:lang w:eastAsia="en-US"/>
            </w:rPr>
          </w:pPr>
          <w:del w:id="209" w:author="Andy Phan" w:date="2016-06-08T12:59:00Z">
            <w:r w:rsidRPr="006647B2" w:rsidDel="006647B2">
              <w:rPr>
                <w:rPrChange w:id="210" w:author="Andy Phan" w:date="2016-06-08T12:59:00Z">
                  <w:rPr>
                    <w:rStyle w:val="Hyperlink"/>
                    <w:rFonts w:cs="Times New Roman"/>
                    <w:caps w:val="0"/>
                  </w:rPr>
                </w:rPrChange>
              </w:rPr>
              <w:delText>2.5.6</w:delText>
            </w:r>
            <w:r w:rsidDel="006647B2">
              <w:rPr>
                <w:rFonts w:asciiTheme="minorHAnsi" w:eastAsiaTheme="minorEastAsia" w:hAnsiTheme="minorHAnsi" w:cstheme="minorBidi"/>
                <w:caps w:val="0"/>
                <w:kern w:val="0"/>
                <w:sz w:val="24"/>
                <w:lang w:eastAsia="en-US"/>
              </w:rPr>
              <w:tab/>
            </w:r>
            <w:r w:rsidRPr="006647B2" w:rsidDel="006647B2">
              <w:rPr>
                <w:rPrChange w:id="211" w:author="Andy Phan" w:date="2016-06-08T12:59:00Z">
                  <w:rPr>
                    <w:rStyle w:val="Hyperlink"/>
                    <w:caps w:val="0"/>
                  </w:rPr>
                </w:rPrChange>
              </w:rPr>
              <w:delText>Data kesehatan</w:delText>
            </w:r>
            <w:r w:rsidDel="006647B2">
              <w:rPr>
                <w:webHidden/>
              </w:rPr>
              <w:tab/>
            </w:r>
            <w:r w:rsidR="0034520B" w:rsidDel="006647B2">
              <w:rPr>
                <w:webHidden/>
              </w:rPr>
              <w:delText>27</w:delText>
            </w:r>
          </w:del>
        </w:p>
        <w:p w14:paraId="44148CE1" w14:textId="77777777" w:rsidR="00DC56EC" w:rsidDel="006647B2" w:rsidRDefault="00DC56EC">
          <w:pPr>
            <w:pStyle w:val="TOC2"/>
            <w:rPr>
              <w:del w:id="212" w:author="Andy Phan" w:date="2016-06-08T12:59:00Z"/>
              <w:rFonts w:asciiTheme="minorHAnsi" w:eastAsiaTheme="minorEastAsia" w:hAnsiTheme="minorHAnsi" w:cstheme="minorBidi"/>
              <w:caps w:val="0"/>
              <w:sz w:val="24"/>
              <w:szCs w:val="24"/>
              <w:lang w:val="en-US"/>
            </w:rPr>
          </w:pPr>
          <w:del w:id="213" w:author="Andy Phan" w:date="2016-06-08T12:59:00Z">
            <w:r w:rsidRPr="006647B2" w:rsidDel="006647B2">
              <w:rPr>
                <w:rPrChange w:id="214" w:author="Andy Phan" w:date="2016-06-08T12:59:00Z">
                  <w:rPr>
                    <w:rStyle w:val="Hyperlink"/>
                    <w:rFonts w:cs="Arial"/>
                    <w:caps w:val="0"/>
                  </w:rPr>
                </w:rPrChange>
              </w:rPr>
              <w:delText>2.6</w:delText>
            </w:r>
            <w:r w:rsidDel="006647B2">
              <w:rPr>
                <w:rFonts w:asciiTheme="minorHAnsi" w:eastAsiaTheme="minorEastAsia" w:hAnsiTheme="minorHAnsi" w:cstheme="minorBidi"/>
                <w:caps w:val="0"/>
                <w:sz w:val="24"/>
                <w:szCs w:val="24"/>
                <w:lang w:val="en-US"/>
              </w:rPr>
              <w:tab/>
            </w:r>
            <w:r w:rsidRPr="006647B2" w:rsidDel="006647B2">
              <w:rPr>
                <w:rPrChange w:id="215" w:author="Andy Phan" w:date="2016-06-08T12:59:00Z">
                  <w:rPr>
                    <w:rStyle w:val="Hyperlink"/>
                    <w:rFonts w:cs="Arial"/>
                    <w:caps w:val="0"/>
                  </w:rPr>
                </w:rPrChange>
              </w:rPr>
              <w:delText>forms generation and verification</w:delText>
            </w:r>
            <w:r w:rsidDel="006647B2">
              <w:rPr>
                <w:webHidden/>
              </w:rPr>
              <w:tab/>
            </w:r>
            <w:r w:rsidR="0034520B" w:rsidDel="006647B2">
              <w:rPr>
                <w:webHidden/>
              </w:rPr>
              <w:delText>30</w:delText>
            </w:r>
          </w:del>
        </w:p>
        <w:p w14:paraId="636D7B96" w14:textId="77777777" w:rsidR="00DC56EC" w:rsidDel="006647B2" w:rsidRDefault="00DC56EC">
          <w:pPr>
            <w:pStyle w:val="TOC2"/>
            <w:rPr>
              <w:del w:id="216" w:author="Andy Phan" w:date="2016-06-08T12:59:00Z"/>
              <w:rFonts w:asciiTheme="minorHAnsi" w:eastAsiaTheme="minorEastAsia" w:hAnsiTheme="minorHAnsi" w:cstheme="minorBidi"/>
              <w:caps w:val="0"/>
              <w:sz w:val="24"/>
              <w:szCs w:val="24"/>
              <w:lang w:val="en-US"/>
            </w:rPr>
          </w:pPr>
          <w:del w:id="217" w:author="Andy Phan" w:date="2016-06-08T12:59:00Z">
            <w:r w:rsidRPr="006647B2" w:rsidDel="006647B2">
              <w:rPr>
                <w:rPrChange w:id="218" w:author="Andy Phan" w:date="2016-06-08T12:59:00Z">
                  <w:rPr>
                    <w:rStyle w:val="Hyperlink"/>
                    <w:rFonts w:cs="Arial"/>
                    <w:caps w:val="0"/>
                  </w:rPr>
                </w:rPrChange>
              </w:rPr>
              <w:delText>2.7</w:delText>
            </w:r>
            <w:r w:rsidDel="006647B2">
              <w:rPr>
                <w:rFonts w:asciiTheme="minorHAnsi" w:eastAsiaTheme="minorEastAsia" w:hAnsiTheme="minorHAnsi" w:cstheme="minorBidi"/>
                <w:caps w:val="0"/>
                <w:sz w:val="24"/>
                <w:szCs w:val="24"/>
                <w:lang w:val="en-US"/>
              </w:rPr>
              <w:tab/>
            </w:r>
            <w:r w:rsidRPr="006647B2" w:rsidDel="006647B2">
              <w:rPr>
                <w:rPrChange w:id="219" w:author="Andy Phan" w:date="2016-06-08T12:59:00Z">
                  <w:rPr>
                    <w:rStyle w:val="Hyperlink"/>
                    <w:rFonts w:cs="Arial"/>
                    <w:caps w:val="0"/>
                  </w:rPr>
                </w:rPrChange>
              </w:rPr>
              <w:delText>To capture proof of identification</w:delText>
            </w:r>
            <w:r w:rsidDel="006647B2">
              <w:rPr>
                <w:webHidden/>
              </w:rPr>
              <w:tab/>
            </w:r>
            <w:r w:rsidR="0034520B" w:rsidDel="006647B2">
              <w:rPr>
                <w:webHidden/>
              </w:rPr>
              <w:delText>32</w:delText>
            </w:r>
          </w:del>
        </w:p>
        <w:p w14:paraId="7A2B2040" w14:textId="77777777" w:rsidR="00DC56EC" w:rsidDel="006647B2" w:rsidRDefault="00DC56EC">
          <w:pPr>
            <w:pStyle w:val="TOC2"/>
            <w:rPr>
              <w:del w:id="220" w:author="Andy Phan" w:date="2016-06-08T12:59:00Z"/>
              <w:rFonts w:asciiTheme="minorHAnsi" w:eastAsiaTheme="minorEastAsia" w:hAnsiTheme="minorHAnsi" w:cstheme="minorBidi"/>
              <w:caps w:val="0"/>
              <w:sz w:val="24"/>
              <w:szCs w:val="24"/>
              <w:lang w:val="en-US"/>
            </w:rPr>
          </w:pPr>
          <w:del w:id="221" w:author="Andy Phan" w:date="2016-06-08T12:59:00Z">
            <w:r w:rsidRPr="006647B2" w:rsidDel="006647B2">
              <w:rPr>
                <w:rPrChange w:id="222" w:author="Andy Phan" w:date="2016-06-08T12:59:00Z">
                  <w:rPr>
                    <w:rStyle w:val="Hyperlink"/>
                    <w:rFonts w:cs="Arial"/>
                    <w:caps w:val="0"/>
                  </w:rPr>
                </w:rPrChange>
              </w:rPr>
              <w:delText>2.8</w:delText>
            </w:r>
            <w:r w:rsidDel="006647B2">
              <w:rPr>
                <w:rFonts w:asciiTheme="minorHAnsi" w:eastAsiaTheme="minorEastAsia" w:hAnsiTheme="minorHAnsi" w:cstheme="minorBidi"/>
                <w:caps w:val="0"/>
                <w:sz w:val="24"/>
                <w:szCs w:val="24"/>
                <w:lang w:val="en-US"/>
              </w:rPr>
              <w:tab/>
            </w:r>
            <w:r w:rsidRPr="006647B2" w:rsidDel="006647B2">
              <w:rPr>
                <w:rPrChange w:id="223" w:author="Andy Phan" w:date="2016-06-08T12:59:00Z">
                  <w:rPr>
                    <w:rStyle w:val="Hyperlink"/>
                    <w:rFonts w:cs="Arial"/>
                    <w:caps w:val="0"/>
                  </w:rPr>
                </w:rPrChange>
              </w:rPr>
              <w:delText>To obtain e-signature from respective parties</w:delText>
            </w:r>
            <w:r w:rsidDel="006647B2">
              <w:rPr>
                <w:webHidden/>
              </w:rPr>
              <w:tab/>
            </w:r>
            <w:r w:rsidR="0034520B" w:rsidDel="006647B2">
              <w:rPr>
                <w:webHidden/>
              </w:rPr>
              <w:delText>33</w:delText>
            </w:r>
          </w:del>
        </w:p>
        <w:p w14:paraId="13EAC238" w14:textId="77777777" w:rsidR="002E49A1" w:rsidRDefault="004852C1">
          <w:r>
            <w:fldChar w:fldCharType="end"/>
          </w:r>
        </w:p>
      </w:sdtContent>
    </w:sdt>
    <w:p w14:paraId="302989BB" w14:textId="77777777" w:rsidR="004156FF" w:rsidRPr="0089770B" w:rsidRDefault="004156FF" w:rsidP="004156FF">
      <w:pPr>
        <w:rPr>
          <w:rFonts w:ascii="Arial" w:hAnsi="Arial" w:cs="Arial"/>
          <w:b/>
          <w:caps/>
          <w:sz w:val="23"/>
          <w:szCs w:val="23"/>
        </w:rPr>
      </w:pPr>
    </w:p>
    <w:p w14:paraId="2409B755" w14:textId="6EF51E47" w:rsidR="00601098" w:rsidRPr="0089770B" w:rsidRDefault="00601098" w:rsidP="005130F4">
      <w:pPr>
        <w:pStyle w:val="TableofFigures"/>
        <w:rPr>
          <w:rFonts w:eastAsia="PMingLiU"/>
          <w:sz w:val="17"/>
          <w:szCs w:val="17"/>
        </w:rPr>
      </w:pPr>
      <w:bookmarkStart w:id="224" w:name="_Toc287947242"/>
    </w:p>
    <w:p w14:paraId="23CAF4E0" w14:textId="77777777" w:rsidR="005130F4" w:rsidRPr="00D85C18" w:rsidRDefault="005130F4" w:rsidP="005130F4">
      <w:pPr>
        <w:spacing w:after="200" w:line="276" w:lineRule="auto"/>
        <w:jc w:val="center"/>
        <w:rPr>
          <w:rFonts w:ascii="Arial" w:hAnsi="Arial" w:cs="Arial"/>
          <w:b/>
          <w:sz w:val="44"/>
          <w:szCs w:val="44"/>
        </w:rPr>
      </w:pPr>
      <w:r w:rsidRPr="00D85C18">
        <w:rPr>
          <w:rFonts w:ascii="Arial" w:hAnsi="Arial" w:cs="Arial"/>
          <w:b/>
          <w:sz w:val="44"/>
          <w:szCs w:val="44"/>
        </w:rPr>
        <w:t>LIST OF TABLES</w:t>
      </w:r>
    </w:p>
    <w:p w14:paraId="1AAEDE3F" w14:textId="3D0DFC17" w:rsidR="008A260A" w:rsidRDefault="004852C1">
      <w:pPr>
        <w:pStyle w:val="TableofFigures"/>
        <w:rPr>
          <w:rFonts w:asciiTheme="minorHAnsi" w:eastAsiaTheme="minorEastAsia" w:hAnsiTheme="minorHAnsi" w:cstheme="minorBidi"/>
          <w:caps w:val="0"/>
          <w:noProof/>
          <w:sz w:val="24"/>
          <w:szCs w:val="24"/>
          <w:lang w:eastAsia="ja-JP"/>
        </w:rPr>
      </w:pPr>
      <w:r w:rsidRPr="00D85C18">
        <w:rPr>
          <w:rFonts w:cs="Arial"/>
          <w:b/>
          <w:sz w:val="22"/>
        </w:rPr>
        <w:fldChar w:fldCharType="begin"/>
      </w:r>
      <w:r w:rsidR="005130F4" w:rsidRPr="00D85C18">
        <w:rPr>
          <w:rFonts w:cs="Arial"/>
          <w:b/>
          <w:sz w:val="22"/>
        </w:rPr>
        <w:instrText xml:space="preserve"> TOC \h \z \c "Table" </w:instrText>
      </w:r>
      <w:r w:rsidRPr="00D85C18">
        <w:rPr>
          <w:rFonts w:cs="Arial"/>
          <w:b/>
          <w:sz w:val="22"/>
        </w:rPr>
        <w:fldChar w:fldCharType="separate"/>
      </w:r>
      <w:r w:rsidR="008A260A">
        <w:rPr>
          <w:noProof/>
        </w:rPr>
        <w:t>Table 1: Abbreviations</w:t>
      </w:r>
      <w:r w:rsidR="008A260A">
        <w:rPr>
          <w:noProof/>
        </w:rPr>
        <w:tab/>
      </w:r>
      <w:r w:rsidR="008A260A">
        <w:rPr>
          <w:noProof/>
        </w:rPr>
        <w:fldChar w:fldCharType="begin"/>
      </w:r>
      <w:r w:rsidR="008A260A">
        <w:rPr>
          <w:noProof/>
        </w:rPr>
        <w:instrText xml:space="preserve"> PAGEREF _Toc314926263 \h </w:instrText>
      </w:r>
      <w:r w:rsidR="008A260A">
        <w:rPr>
          <w:noProof/>
        </w:rPr>
      </w:r>
      <w:r w:rsidR="008A260A">
        <w:rPr>
          <w:noProof/>
        </w:rPr>
        <w:fldChar w:fldCharType="separate"/>
      </w:r>
      <w:r w:rsidR="0034520B">
        <w:rPr>
          <w:noProof/>
        </w:rPr>
        <w:t>7</w:t>
      </w:r>
      <w:r w:rsidR="008A260A">
        <w:rPr>
          <w:noProof/>
        </w:rPr>
        <w:fldChar w:fldCharType="end"/>
      </w:r>
    </w:p>
    <w:p w14:paraId="4190E44A" w14:textId="5C8CCFA7" w:rsidR="008A260A" w:rsidRDefault="008A260A">
      <w:pPr>
        <w:pStyle w:val="TableofFigures"/>
        <w:rPr>
          <w:rFonts w:asciiTheme="minorHAnsi" w:eastAsiaTheme="minorEastAsia" w:hAnsiTheme="minorHAnsi" w:cstheme="minorBidi"/>
          <w:caps w:val="0"/>
          <w:noProof/>
          <w:sz w:val="24"/>
          <w:szCs w:val="24"/>
          <w:lang w:eastAsia="ja-JP"/>
        </w:rPr>
      </w:pPr>
      <w:r w:rsidRPr="0049386D">
        <w:rPr>
          <w:rFonts w:cs="Arial"/>
          <w:b/>
          <w:i/>
          <w:noProof/>
        </w:rPr>
        <w:t>Table 2: List of users</w:t>
      </w:r>
      <w:r>
        <w:rPr>
          <w:noProof/>
        </w:rPr>
        <w:tab/>
      </w:r>
      <w:r>
        <w:rPr>
          <w:noProof/>
        </w:rPr>
        <w:fldChar w:fldCharType="begin"/>
      </w:r>
      <w:r>
        <w:rPr>
          <w:noProof/>
        </w:rPr>
        <w:instrText xml:space="preserve"> PAGEREF _Toc314926264 \h </w:instrText>
      </w:r>
      <w:r>
        <w:rPr>
          <w:noProof/>
        </w:rPr>
      </w:r>
      <w:r>
        <w:rPr>
          <w:noProof/>
        </w:rPr>
        <w:fldChar w:fldCharType="separate"/>
      </w:r>
      <w:r w:rsidR="0034520B">
        <w:rPr>
          <w:noProof/>
        </w:rPr>
        <w:t>7</w:t>
      </w:r>
      <w:r>
        <w:rPr>
          <w:noProof/>
        </w:rPr>
        <w:fldChar w:fldCharType="end"/>
      </w:r>
    </w:p>
    <w:p w14:paraId="57E53DA6" w14:textId="769408CB" w:rsidR="00BD1A0B" w:rsidRPr="008A260A" w:rsidRDefault="004852C1" w:rsidP="005130F4">
      <w:pPr>
        <w:rPr>
          <w:rFonts w:ascii="Arial" w:hAnsi="Arial" w:cs="Arial"/>
          <w:b/>
          <w:sz w:val="22"/>
          <w:szCs w:val="22"/>
        </w:rPr>
      </w:pPr>
      <w:r w:rsidRPr="00D85C18">
        <w:rPr>
          <w:rFonts w:ascii="Arial" w:hAnsi="Arial" w:cs="Arial"/>
          <w:b/>
          <w:sz w:val="22"/>
          <w:szCs w:val="22"/>
        </w:rPr>
        <w:fldChar w:fldCharType="end"/>
      </w:r>
      <w:r w:rsidR="008A260A">
        <w:rPr>
          <w:rFonts w:ascii="Arial" w:hAnsi="Arial" w:cs="Arial"/>
          <w:b/>
          <w:sz w:val="22"/>
          <w:szCs w:val="22"/>
        </w:rPr>
        <w:br w:type="page"/>
      </w:r>
    </w:p>
    <w:p w14:paraId="18CCDB0F" w14:textId="77777777" w:rsidR="002E49A1" w:rsidRPr="00B84BB1" w:rsidRDefault="00113909" w:rsidP="00B84BB1">
      <w:pPr>
        <w:pStyle w:val="IFC-HeadingMain"/>
        <w:tabs>
          <w:tab w:val="clear" w:pos="0"/>
          <w:tab w:val="clear" w:pos="90"/>
        </w:tabs>
        <w:spacing w:before="240"/>
        <w:jc w:val="both"/>
      </w:pPr>
      <w:bookmarkStart w:id="225" w:name="_Toc453154101"/>
      <w:r w:rsidRPr="00B84BB1">
        <w:lastRenderedPageBreak/>
        <w:t>I</w:t>
      </w:r>
      <w:bookmarkEnd w:id="224"/>
      <w:r w:rsidR="00204D0E" w:rsidRPr="00B84BB1">
        <w:t>NTRODUCTION</w:t>
      </w:r>
      <w:bookmarkEnd w:id="225"/>
    </w:p>
    <w:p w14:paraId="05FC9410" w14:textId="77777777" w:rsidR="002E49A1" w:rsidRDefault="002E49A1" w:rsidP="00B84BB1">
      <w:pPr>
        <w:pStyle w:val="IFCHeading1X"/>
        <w:tabs>
          <w:tab w:val="clear" w:pos="1350"/>
        </w:tabs>
        <w:spacing w:before="240"/>
        <w:jc w:val="both"/>
        <w:rPr>
          <w:rFonts w:ascii="Arial" w:hAnsi="Arial" w:cs="Arial"/>
        </w:rPr>
      </w:pPr>
      <w:bookmarkStart w:id="226" w:name="_Toc453154102"/>
      <w:r w:rsidRPr="00B84BB1">
        <w:rPr>
          <w:rFonts w:ascii="Arial" w:hAnsi="Arial" w:cs="Arial"/>
        </w:rPr>
        <w:t>OBJECTIVE</w:t>
      </w:r>
      <w:bookmarkEnd w:id="226"/>
    </w:p>
    <w:p w14:paraId="53AFD91D" w14:textId="7FE716BF" w:rsidR="00CF1F81" w:rsidRDefault="00815446" w:rsidP="00755849">
      <w:pPr>
        <w:pStyle w:val="IFCHeading1XNormalText"/>
        <w:spacing w:before="240"/>
        <w:ind w:left="720"/>
        <w:jc w:val="both"/>
      </w:pPr>
      <w:r>
        <w:t xml:space="preserve">The objective of the </w:t>
      </w:r>
      <w:r w:rsidR="002F5140">
        <w:t xml:space="preserve">SPAJ </w:t>
      </w:r>
      <w:r>
        <w:t xml:space="preserve">module is to capture </w:t>
      </w:r>
      <w:r w:rsidR="002F5140">
        <w:t xml:space="preserve">all the information from the customer when they are ready to proceed with purchasing the product recommended by the agent. </w:t>
      </w:r>
      <w:r>
        <w:t xml:space="preserve">All these data captured will be </w:t>
      </w:r>
      <w:r w:rsidR="002F5140">
        <w:t>populated into the SPAJ PDF digital copy and customer signature will be capture elect</w:t>
      </w:r>
      <w:r w:rsidR="003F0A1C">
        <w:t xml:space="preserve">ronically by signing on the iPAD. </w:t>
      </w:r>
    </w:p>
    <w:p w14:paraId="70319B55" w14:textId="3AF597A6" w:rsidR="00CF1F81" w:rsidRDefault="003F0A1C" w:rsidP="00B0025D">
      <w:pPr>
        <w:pStyle w:val="IFCHeading1XNormalText"/>
        <w:spacing w:before="240"/>
        <w:ind w:left="720"/>
        <w:jc w:val="both"/>
      </w:pPr>
      <w:r>
        <w:t>A sets of XML data on the submission will be submitted to the MPOS server, where it will transfer to the backend core system.</w:t>
      </w:r>
    </w:p>
    <w:p w14:paraId="3944C873" w14:textId="382CA46E" w:rsidR="00F332CD" w:rsidRPr="00700BF1" w:rsidRDefault="00383CAC" w:rsidP="00700BF1">
      <w:pPr>
        <w:pStyle w:val="IFCHeading1X"/>
        <w:spacing w:before="240"/>
        <w:jc w:val="both"/>
        <w:rPr>
          <w:sz w:val="23"/>
          <w:szCs w:val="23"/>
        </w:rPr>
      </w:pPr>
      <w:bookmarkStart w:id="227" w:name="_Toc387185990"/>
      <w:bookmarkStart w:id="228" w:name="_Toc453154103"/>
      <w:r w:rsidRPr="0089770B">
        <w:rPr>
          <w:sz w:val="23"/>
          <w:szCs w:val="23"/>
        </w:rPr>
        <w:t>project Scope</w:t>
      </w:r>
      <w:bookmarkEnd w:id="227"/>
      <w:bookmarkEnd w:id="228"/>
    </w:p>
    <w:p w14:paraId="1ECAAF88" w14:textId="7A7D8FEF" w:rsidR="00881933" w:rsidRDefault="00F332CD" w:rsidP="00F332CD">
      <w:pPr>
        <w:pStyle w:val="IFCHeading1XNormalText"/>
        <w:ind w:left="720"/>
        <w:jc w:val="both"/>
        <w:rPr>
          <w:rFonts w:eastAsiaTheme="minorEastAsia"/>
          <w:kern w:val="0"/>
          <w:lang w:eastAsia="zh-CN"/>
        </w:rPr>
      </w:pPr>
      <w:r w:rsidRPr="000A0C4F">
        <w:rPr>
          <w:rFonts w:eastAsiaTheme="minorEastAsia"/>
          <w:kern w:val="0"/>
          <w:lang w:eastAsia="zh-CN"/>
        </w:rPr>
        <w:t xml:space="preserve">This document covers the features and functionality of the </w:t>
      </w:r>
      <w:r w:rsidR="00482BD4">
        <w:rPr>
          <w:rFonts w:eastAsiaTheme="minorEastAsia"/>
          <w:kern w:val="0"/>
          <w:lang w:eastAsia="zh-CN"/>
        </w:rPr>
        <w:t>SPAJ</w:t>
      </w:r>
      <w:r w:rsidR="0000643F">
        <w:rPr>
          <w:rFonts w:eastAsiaTheme="minorEastAsia"/>
          <w:kern w:val="0"/>
          <w:lang w:eastAsia="zh-CN"/>
        </w:rPr>
        <w:t xml:space="preserve"> Module that will be accessed from the Main Menu and also from the Sales Activities Management Module as</w:t>
      </w:r>
      <w:r w:rsidRPr="000A0C4F">
        <w:rPr>
          <w:rFonts w:eastAsiaTheme="minorEastAsia"/>
          <w:kern w:val="0"/>
          <w:lang w:eastAsia="zh-CN"/>
        </w:rPr>
        <w:t xml:space="preserve"> discussed during the session of requirement elicitation that specifically built for </w:t>
      </w:r>
      <w:r w:rsidR="005063A8">
        <w:rPr>
          <w:rFonts w:eastAsiaTheme="minorEastAsia"/>
          <w:kern w:val="0"/>
          <w:lang w:eastAsia="zh-CN"/>
        </w:rPr>
        <w:t>BCA Life</w:t>
      </w:r>
      <w:r w:rsidRPr="000A0C4F">
        <w:rPr>
          <w:rFonts w:eastAsiaTheme="minorEastAsia"/>
          <w:kern w:val="0"/>
          <w:lang w:eastAsia="zh-CN"/>
        </w:rPr>
        <w:t>.</w:t>
      </w:r>
    </w:p>
    <w:p w14:paraId="5A6CC76E" w14:textId="00D75EF8" w:rsidR="00C7459E" w:rsidRDefault="00C7459E" w:rsidP="00B96657">
      <w:pPr>
        <w:pStyle w:val="IFCHeading1XNormalText"/>
        <w:spacing w:before="240"/>
        <w:ind w:left="720"/>
        <w:jc w:val="both"/>
      </w:pPr>
      <w:r>
        <w:br w:type="page"/>
      </w:r>
    </w:p>
    <w:p w14:paraId="1A2BABF8" w14:textId="77777777" w:rsidR="00AE2795" w:rsidRPr="003924E2" w:rsidRDefault="00AE2795" w:rsidP="00DD63D8">
      <w:pPr>
        <w:pStyle w:val="IFCHeading1X"/>
        <w:spacing w:before="240"/>
        <w:jc w:val="both"/>
        <w:rPr>
          <w:sz w:val="23"/>
          <w:szCs w:val="23"/>
        </w:rPr>
      </w:pPr>
      <w:bookmarkStart w:id="229" w:name="_Toc453154104"/>
      <w:r w:rsidRPr="003924E2">
        <w:rPr>
          <w:sz w:val="23"/>
          <w:szCs w:val="23"/>
        </w:rPr>
        <w:lastRenderedPageBreak/>
        <w:t>abbreviations</w:t>
      </w:r>
      <w:bookmarkEnd w:id="229"/>
    </w:p>
    <w:p w14:paraId="1870F6E1" w14:textId="77777777" w:rsidR="00AE2795" w:rsidRPr="00AE2795" w:rsidRDefault="00AE2795" w:rsidP="00AE2795">
      <w:pPr>
        <w:pStyle w:val="IFCHeading1XNormalText"/>
        <w:spacing w:before="240"/>
        <w:ind w:left="720"/>
        <w:jc w:val="both"/>
      </w:pPr>
      <w:r w:rsidRPr="00AE2795">
        <w:t>Below is a list of abbreviations used in this document.</w:t>
      </w:r>
      <w:r>
        <w:t xml:space="preserve"> </w:t>
      </w:r>
    </w:p>
    <w:p w14:paraId="40BBC88A" w14:textId="77777777" w:rsidR="00AE2795" w:rsidRPr="00C83E35" w:rsidRDefault="00AE2795" w:rsidP="00AE2795">
      <w:pPr>
        <w:pStyle w:val="ListParagraph"/>
        <w:rPr>
          <w:rFonts w:cs="Arial"/>
          <w:b/>
          <w:sz w:val="22"/>
          <w:szCs w:val="22"/>
        </w:rPr>
      </w:pPr>
    </w:p>
    <w:tbl>
      <w:tblPr>
        <w:tblStyle w:val="TableGrid"/>
        <w:tblW w:w="0" w:type="auto"/>
        <w:tblInd w:w="720" w:type="dxa"/>
        <w:tblLook w:val="04A0" w:firstRow="1" w:lastRow="0" w:firstColumn="1" w:lastColumn="0" w:noHBand="0" w:noVBand="1"/>
      </w:tblPr>
      <w:tblGrid>
        <w:gridCol w:w="1058"/>
        <w:gridCol w:w="3293"/>
        <w:gridCol w:w="4145"/>
      </w:tblGrid>
      <w:tr w:rsidR="00AE2795" w:rsidRPr="00AE2795" w14:paraId="36512348" w14:textId="77777777" w:rsidTr="003564F7">
        <w:tc>
          <w:tcPr>
            <w:tcW w:w="1058" w:type="dxa"/>
            <w:shd w:val="clear" w:color="auto" w:fill="D9D9D9" w:themeFill="background1" w:themeFillShade="D9"/>
          </w:tcPr>
          <w:p w14:paraId="7F0935D0" w14:textId="77777777" w:rsidR="00AE2795" w:rsidRPr="00AE2795" w:rsidRDefault="00AE2795" w:rsidP="00AE2795">
            <w:pPr>
              <w:pStyle w:val="ListParagraph"/>
              <w:ind w:left="0"/>
              <w:jc w:val="center"/>
              <w:rPr>
                <w:rFonts w:ascii="Arial" w:hAnsi="Arial" w:cs="Arial"/>
                <w:b/>
              </w:rPr>
            </w:pPr>
            <w:r w:rsidRPr="00AE2795">
              <w:rPr>
                <w:rFonts w:ascii="Arial" w:hAnsi="Arial" w:cs="Arial"/>
                <w:b/>
              </w:rPr>
              <w:t>No</w:t>
            </w:r>
          </w:p>
        </w:tc>
        <w:tc>
          <w:tcPr>
            <w:tcW w:w="3293" w:type="dxa"/>
            <w:shd w:val="clear" w:color="auto" w:fill="D9D9D9" w:themeFill="background1" w:themeFillShade="D9"/>
          </w:tcPr>
          <w:p w14:paraId="1F626B0B" w14:textId="77777777" w:rsidR="00AE2795" w:rsidRPr="00AE2795" w:rsidRDefault="00AE2795" w:rsidP="00AE2795">
            <w:pPr>
              <w:pStyle w:val="ListParagraph"/>
              <w:ind w:left="0"/>
              <w:rPr>
                <w:rFonts w:ascii="Arial" w:hAnsi="Arial" w:cs="Arial"/>
                <w:b/>
              </w:rPr>
            </w:pPr>
            <w:r w:rsidRPr="00AE2795">
              <w:rPr>
                <w:rFonts w:ascii="Arial" w:hAnsi="Arial" w:cs="Arial"/>
                <w:b/>
              </w:rPr>
              <w:t>Abbreviation</w:t>
            </w:r>
          </w:p>
        </w:tc>
        <w:tc>
          <w:tcPr>
            <w:tcW w:w="4145" w:type="dxa"/>
            <w:shd w:val="clear" w:color="auto" w:fill="D9D9D9" w:themeFill="background1" w:themeFillShade="D9"/>
          </w:tcPr>
          <w:p w14:paraId="1DB14FDA" w14:textId="77777777" w:rsidR="00AE2795" w:rsidRPr="00AE2795" w:rsidRDefault="00AE2795" w:rsidP="00AE2795">
            <w:pPr>
              <w:pStyle w:val="ListParagraph"/>
              <w:ind w:left="0"/>
              <w:rPr>
                <w:rFonts w:ascii="Arial" w:hAnsi="Arial" w:cs="Arial"/>
                <w:b/>
              </w:rPr>
            </w:pPr>
            <w:r w:rsidRPr="00AE2795">
              <w:rPr>
                <w:rFonts w:ascii="Arial" w:hAnsi="Arial" w:cs="Arial"/>
                <w:b/>
              </w:rPr>
              <w:t>Description</w:t>
            </w:r>
          </w:p>
        </w:tc>
      </w:tr>
      <w:tr w:rsidR="00AE2795" w:rsidRPr="00AE2795" w14:paraId="57C5A3D5" w14:textId="77777777" w:rsidTr="003564F7">
        <w:tc>
          <w:tcPr>
            <w:tcW w:w="1058" w:type="dxa"/>
          </w:tcPr>
          <w:p w14:paraId="61C346C3" w14:textId="77777777" w:rsidR="00AE2795" w:rsidRPr="00AE2795" w:rsidRDefault="00AE2795" w:rsidP="00AE2795">
            <w:pPr>
              <w:pStyle w:val="ListParagraph"/>
              <w:ind w:left="0"/>
              <w:jc w:val="center"/>
              <w:rPr>
                <w:rFonts w:ascii="Arial" w:hAnsi="Arial" w:cs="Arial"/>
              </w:rPr>
            </w:pPr>
            <w:r w:rsidRPr="00AE2795">
              <w:rPr>
                <w:rFonts w:ascii="Arial" w:hAnsi="Arial" w:cs="Arial"/>
              </w:rPr>
              <w:t>1</w:t>
            </w:r>
          </w:p>
        </w:tc>
        <w:tc>
          <w:tcPr>
            <w:tcW w:w="3293" w:type="dxa"/>
          </w:tcPr>
          <w:p w14:paraId="1B7E9D3B" w14:textId="239C5945" w:rsidR="00AE2795" w:rsidRPr="00AE2795" w:rsidRDefault="00CB6810" w:rsidP="00AE2795">
            <w:pPr>
              <w:pStyle w:val="ListParagraph"/>
              <w:ind w:left="0"/>
              <w:rPr>
                <w:rFonts w:ascii="Arial" w:hAnsi="Arial" w:cs="Arial"/>
              </w:rPr>
            </w:pPr>
            <w:r>
              <w:rPr>
                <w:rFonts w:ascii="Arial" w:hAnsi="Arial" w:cs="Arial"/>
              </w:rPr>
              <w:t>MPOS</w:t>
            </w:r>
          </w:p>
        </w:tc>
        <w:tc>
          <w:tcPr>
            <w:tcW w:w="4145" w:type="dxa"/>
          </w:tcPr>
          <w:p w14:paraId="6362939C" w14:textId="29E3189E" w:rsidR="00AE2795" w:rsidRPr="00AE2795" w:rsidRDefault="00CB6810" w:rsidP="00AE2795">
            <w:pPr>
              <w:pStyle w:val="ListParagraph"/>
              <w:ind w:left="0"/>
              <w:rPr>
                <w:rFonts w:ascii="Arial" w:hAnsi="Arial" w:cs="Arial"/>
              </w:rPr>
            </w:pPr>
            <w:r>
              <w:rPr>
                <w:rFonts w:ascii="Arial" w:hAnsi="Arial" w:cs="Arial"/>
              </w:rPr>
              <w:t>Mobile Point Of Sales</w:t>
            </w:r>
          </w:p>
        </w:tc>
      </w:tr>
      <w:tr w:rsidR="00AE2795" w:rsidRPr="00AE2795" w14:paraId="5402F416" w14:textId="77777777" w:rsidTr="003564F7">
        <w:tc>
          <w:tcPr>
            <w:tcW w:w="1058" w:type="dxa"/>
          </w:tcPr>
          <w:p w14:paraId="542B0C40" w14:textId="77777777" w:rsidR="00AE2795" w:rsidRPr="00AE2795" w:rsidRDefault="00AE2795" w:rsidP="00AE2795">
            <w:pPr>
              <w:pStyle w:val="ListParagraph"/>
              <w:ind w:left="0"/>
              <w:jc w:val="center"/>
              <w:rPr>
                <w:rFonts w:ascii="Arial" w:hAnsi="Arial" w:cs="Arial"/>
              </w:rPr>
            </w:pPr>
            <w:r w:rsidRPr="00AE2795">
              <w:rPr>
                <w:rFonts w:ascii="Arial" w:hAnsi="Arial" w:cs="Arial"/>
              </w:rPr>
              <w:t>2</w:t>
            </w:r>
          </w:p>
        </w:tc>
        <w:tc>
          <w:tcPr>
            <w:tcW w:w="3293" w:type="dxa"/>
          </w:tcPr>
          <w:p w14:paraId="1281E658" w14:textId="2579928E" w:rsidR="00AE2795" w:rsidRPr="00AE2795" w:rsidRDefault="00702320" w:rsidP="00AE2795">
            <w:pPr>
              <w:pStyle w:val="ListParagraph"/>
              <w:ind w:left="0"/>
              <w:rPr>
                <w:rFonts w:ascii="Arial" w:hAnsi="Arial" w:cs="Arial"/>
              </w:rPr>
            </w:pPr>
            <w:r>
              <w:rPr>
                <w:rFonts w:ascii="Arial" w:hAnsi="Arial" w:cs="Arial"/>
              </w:rPr>
              <w:t>U</w:t>
            </w:r>
            <w:r w:rsidR="000D026A">
              <w:rPr>
                <w:rFonts w:ascii="Arial" w:hAnsi="Arial" w:cs="Arial"/>
              </w:rPr>
              <w:t>RS</w:t>
            </w:r>
          </w:p>
        </w:tc>
        <w:tc>
          <w:tcPr>
            <w:tcW w:w="4145" w:type="dxa"/>
          </w:tcPr>
          <w:p w14:paraId="1C6E7172" w14:textId="228167F4" w:rsidR="00AE2795" w:rsidRPr="00AE2795" w:rsidRDefault="00702320" w:rsidP="00AE2795">
            <w:pPr>
              <w:pStyle w:val="ListParagraph"/>
              <w:ind w:left="0"/>
              <w:rPr>
                <w:rFonts w:ascii="Arial" w:hAnsi="Arial" w:cs="Arial"/>
              </w:rPr>
            </w:pPr>
            <w:r>
              <w:rPr>
                <w:rFonts w:ascii="Arial" w:hAnsi="Arial" w:cs="Arial"/>
              </w:rPr>
              <w:t>User</w:t>
            </w:r>
            <w:r w:rsidR="000D026A">
              <w:rPr>
                <w:rFonts w:ascii="Arial" w:hAnsi="Arial" w:cs="Arial"/>
              </w:rPr>
              <w:t xml:space="preserve"> Requirement Specification</w:t>
            </w:r>
          </w:p>
        </w:tc>
      </w:tr>
      <w:tr w:rsidR="00AE2795" w:rsidRPr="00AE2795" w14:paraId="5866B38B" w14:textId="77777777" w:rsidTr="003564F7">
        <w:tc>
          <w:tcPr>
            <w:tcW w:w="1058" w:type="dxa"/>
          </w:tcPr>
          <w:p w14:paraId="105AC963" w14:textId="77777777" w:rsidR="00AE2795" w:rsidRPr="00AE2795" w:rsidRDefault="00AE2795" w:rsidP="00AE2795">
            <w:pPr>
              <w:pStyle w:val="ListParagraph"/>
              <w:ind w:left="0"/>
              <w:jc w:val="center"/>
              <w:rPr>
                <w:rFonts w:ascii="Arial" w:hAnsi="Arial" w:cs="Arial"/>
              </w:rPr>
            </w:pPr>
            <w:r w:rsidRPr="00AE2795">
              <w:rPr>
                <w:rFonts w:ascii="Arial" w:hAnsi="Arial" w:cs="Arial"/>
              </w:rPr>
              <w:t>3</w:t>
            </w:r>
          </w:p>
        </w:tc>
        <w:tc>
          <w:tcPr>
            <w:tcW w:w="3293" w:type="dxa"/>
          </w:tcPr>
          <w:p w14:paraId="05EC82D5" w14:textId="77777777" w:rsidR="00AE2795" w:rsidRPr="00AE2795" w:rsidRDefault="000D026A" w:rsidP="00AE2795">
            <w:pPr>
              <w:pStyle w:val="ListParagraph"/>
              <w:ind w:left="0"/>
              <w:rPr>
                <w:rFonts w:ascii="Arial" w:hAnsi="Arial" w:cs="Arial"/>
              </w:rPr>
            </w:pPr>
            <w:r>
              <w:rPr>
                <w:rFonts w:ascii="Arial" w:hAnsi="Arial" w:cs="Arial"/>
              </w:rPr>
              <w:t>UAT</w:t>
            </w:r>
          </w:p>
        </w:tc>
        <w:tc>
          <w:tcPr>
            <w:tcW w:w="4145" w:type="dxa"/>
          </w:tcPr>
          <w:p w14:paraId="5D63CAC4" w14:textId="77777777" w:rsidR="00AE2795" w:rsidRPr="00AE2795" w:rsidRDefault="000D026A" w:rsidP="00AE2795">
            <w:pPr>
              <w:pStyle w:val="ListParagraph"/>
              <w:ind w:left="0"/>
              <w:rPr>
                <w:rFonts w:ascii="Arial" w:hAnsi="Arial" w:cs="Arial"/>
              </w:rPr>
            </w:pPr>
            <w:r>
              <w:rPr>
                <w:rFonts w:ascii="Arial" w:hAnsi="Arial" w:cs="Arial"/>
              </w:rPr>
              <w:t>User Acceptance Testing</w:t>
            </w:r>
          </w:p>
        </w:tc>
      </w:tr>
      <w:tr w:rsidR="000F6065" w:rsidRPr="00AE2795" w14:paraId="66EEADA4" w14:textId="77777777" w:rsidTr="003564F7">
        <w:tc>
          <w:tcPr>
            <w:tcW w:w="1058" w:type="dxa"/>
          </w:tcPr>
          <w:p w14:paraId="2C1FC8C6" w14:textId="56AC618D" w:rsidR="000F6065" w:rsidRPr="00AE2795" w:rsidRDefault="000F6065" w:rsidP="00AE2795">
            <w:pPr>
              <w:pStyle w:val="ListParagraph"/>
              <w:ind w:left="0"/>
              <w:jc w:val="center"/>
              <w:rPr>
                <w:rFonts w:ascii="Arial" w:hAnsi="Arial" w:cs="Arial"/>
              </w:rPr>
            </w:pPr>
            <w:r>
              <w:rPr>
                <w:rFonts w:ascii="Arial" w:hAnsi="Arial" w:cs="Arial"/>
              </w:rPr>
              <w:t>4</w:t>
            </w:r>
          </w:p>
        </w:tc>
        <w:tc>
          <w:tcPr>
            <w:tcW w:w="3293" w:type="dxa"/>
          </w:tcPr>
          <w:p w14:paraId="5A6610EC" w14:textId="2E2754C3" w:rsidR="000F6065" w:rsidRDefault="000F6065" w:rsidP="00AE2795">
            <w:pPr>
              <w:pStyle w:val="ListParagraph"/>
              <w:ind w:left="0"/>
              <w:rPr>
                <w:rFonts w:ascii="Arial" w:hAnsi="Arial" w:cs="Arial"/>
              </w:rPr>
            </w:pPr>
            <w:r>
              <w:rPr>
                <w:rFonts w:ascii="Arial" w:hAnsi="Arial" w:cs="Arial"/>
              </w:rPr>
              <w:t>CFF</w:t>
            </w:r>
          </w:p>
        </w:tc>
        <w:tc>
          <w:tcPr>
            <w:tcW w:w="4145" w:type="dxa"/>
          </w:tcPr>
          <w:p w14:paraId="18A40208" w14:textId="35EB7DF4" w:rsidR="000F6065" w:rsidRDefault="000F6065" w:rsidP="00AE2795">
            <w:pPr>
              <w:pStyle w:val="ListParagraph"/>
              <w:ind w:left="0"/>
              <w:rPr>
                <w:rFonts w:ascii="Arial" w:hAnsi="Arial" w:cs="Arial"/>
              </w:rPr>
            </w:pPr>
            <w:r>
              <w:rPr>
                <w:rFonts w:ascii="Arial" w:hAnsi="Arial" w:cs="Arial"/>
              </w:rPr>
              <w:t>Customer Fact Find</w:t>
            </w:r>
          </w:p>
        </w:tc>
      </w:tr>
      <w:tr w:rsidR="000F6065" w:rsidRPr="00AE2795" w14:paraId="6C8E530E" w14:textId="77777777" w:rsidTr="003564F7">
        <w:tc>
          <w:tcPr>
            <w:tcW w:w="1058" w:type="dxa"/>
          </w:tcPr>
          <w:p w14:paraId="60B4B4FB" w14:textId="2B151E92" w:rsidR="000F6065" w:rsidRDefault="000F6065" w:rsidP="00AE2795">
            <w:pPr>
              <w:pStyle w:val="ListParagraph"/>
              <w:ind w:left="0"/>
              <w:jc w:val="center"/>
              <w:rPr>
                <w:rFonts w:ascii="Arial" w:hAnsi="Arial" w:cs="Arial"/>
              </w:rPr>
            </w:pPr>
            <w:r>
              <w:rPr>
                <w:rFonts w:ascii="Arial" w:hAnsi="Arial" w:cs="Arial"/>
              </w:rPr>
              <w:t>5</w:t>
            </w:r>
          </w:p>
        </w:tc>
        <w:tc>
          <w:tcPr>
            <w:tcW w:w="3293" w:type="dxa"/>
          </w:tcPr>
          <w:p w14:paraId="0F8FFCF8" w14:textId="6442A2D3" w:rsidR="000F6065" w:rsidRDefault="000F6065" w:rsidP="00AE2795">
            <w:pPr>
              <w:pStyle w:val="ListParagraph"/>
              <w:ind w:left="0"/>
              <w:rPr>
                <w:rFonts w:ascii="Arial" w:hAnsi="Arial" w:cs="Arial"/>
              </w:rPr>
            </w:pPr>
            <w:r>
              <w:rPr>
                <w:rFonts w:ascii="Arial" w:hAnsi="Arial" w:cs="Arial"/>
              </w:rPr>
              <w:t>RPF</w:t>
            </w:r>
          </w:p>
        </w:tc>
        <w:tc>
          <w:tcPr>
            <w:tcW w:w="4145" w:type="dxa"/>
          </w:tcPr>
          <w:p w14:paraId="21E86C45" w14:textId="5EF0BBB1" w:rsidR="000F6065" w:rsidRDefault="000F6065" w:rsidP="00AE2795">
            <w:pPr>
              <w:pStyle w:val="ListParagraph"/>
              <w:ind w:left="0"/>
              <w:rPr>
                <w:rFonts w:ascii="Arial" w:hAnsi="Arial" w:cs="Arial"/>
              </w:rPr>
            </w:pPr>
            <w:r>
              <w:rPr>
                <w:rFonts w:ascii="Arial" w:hAnsi="Arial" w:cs="Arial"/>
              </w:rPr>
              <w:t xml:space="preserve">Risk Profiling </w:t>
            </w:r>
          </w:p>
        </w:tc>
      </w:tr>
      <w:tr w:rsidR="000F6065" w:rsidRPr="00AE2795" w14:paraId="7D01DEEC" w14:textId="77777777" w:rsidTr="003564F7">
        <w:tc>
          <w:tcPr>
            <w:tcW w:w="1058" w:type="dxa"/>
          </w:tcPr>
          <w:p w14:paraId="7D58626F" w14:textId="4BD1FB18" w:rsidR="000F6065" w:rsidRDefault="000F6065" w:rsidP="00AE2795">
            <w:pPr>
              <w:pStyle w:val="ListParagraph"/>
              <w:ind w:left="0"/>
              <w:jc w:val="center"/>
              <w:rPr>
                <w:rFonts w:ascii="Arial" w:hAnsi="Arial" w:cs="Arial"/>
              </w:rPr>
            </w:pPr>
            <w:r>
              <w:rPr>
                <w:rFonts w:ascii="Arial" w:hAnsi="Arial" w:cs="Arial"/>
              </w:rPr>
              <w:t>6</w:t>
            </w:r>
          </w:p>
        </w:tc>
        <w:tc>
          <w:tcPr>
            <w:tcW w:w="3293" w:type="dxa"/>
          </w:tcPr>
          <w:p w14:paraId="42C5363C" w14:textId="519AAF32" w:rsidR="000F6065" w:rsidRDefault="000F6065" w:rsidP="00AE2795">
            <w:pPr>
              <w:pStyle w:val="ListParagraph"/>
              <w:ind w:left="0"/>
              <w:rPr>
                <w:rFonts w:ascii="Arial" w:hAnsi="Arial" w:cs="Arial"/>
              </w:rPr>
            </w:pPr>
            <w:r>
              <w:rPr>
                <w:rFonts w:ascii="Arial" w:hAnsi="Arial" w:cs="Arial"/>
              </w:rPr>
              <w:t>FNA</w:t>
            </w:r>
          </w:p>
        </w:tc>
        <w:tc>
          <w:tcPr>
            <w:tcW w:w="4145" w:type="dxa"/>
          </w:tcPr>
          <w:p w14:paraId="22BE63A8" w14:textId="363FE516" w:rsidR="000F6065" w:rsidRDefault="000F6065" w:rsidP="00AE2795">
            <w:pPr>
              <w:pStyle w:val="ListParagraph"/>
              <w:ind w:left="0"/>
              <w:rPr>
                <w:rFonts w:ascii="Arial" w:hAnsi="Arial" w:cs="Arial"/>
              </w:rPr>
            </w:pPr>
            <w:r>
              <w:rPr>
                <w:rFonts w:ascii="Arial" w:hAnsi="Arial" w:cs="Arial"/>
              </w:rPr>
              <w:t>Financial Needs Analyst</w:t>
            </w:r>
          </w:p>
        </w:tc>
      </w:tr>
      <w:tr w:rsidR="00DD1DE3" w:rsidRPr="00AE2795" w14:paraId="731F8540" w14:textId="77777777" w:rsidTr="003564F7">
        <w:tc>
          <w:tcPr>
            <w:tcW w:w="1058" w:type="dxa"/>
          </w:tcPr>
          <w:p w14:paraId="6623DFE5" w14:textId="1B47D5B9" w:rsidR="00DD1DE3" w:rsidRDefault="00DD1DE3" w:rsidP="00AE2795">
            <w:pPr>
              <w:pStyle w:val="ListParagraph"/>
              <w:ind w:left="0"/>
              <w:jc w:val="center"/>
              <w:rPr>
                <w:rFonts w:ascii="Arial" w:hAnsi="Arial" w:cs="Arial"/>
              </w:rPr>
            </w:pPr>
            <w:r>
              <w:rPr>
                <w:rFonts w:ascii="Arial" w:hAnsi="Arial" w:cs="Arial"/>
              </w:rPr>
              <w:t>7</w:t>
            </w:r>
          </w:p>
        </w:tc>
        <w:tc>
          <w:tcPr>
            <w:tcW w:w="3293" w:type="dxa"/>
          </w:tcPr>
          <w:p w14:paraId="095152F9" w14:textId="2DDEDC38" w:rsidR="00DD1DE3" w:rsidRDefault="00DD1DE3" w:rsidP="00AE2795">
            <w:pPr>
              <w:pStyle w:val="ListParagraph"/>
              <w:ind w:left="0"/>
              <w:rPr>
                <w:rFonts w:ascii="Arial" w:hAnsi="Arial" w:cs="Arial"/>
              </w:rPr>
            </w:pPr>
            <w:r>
              <w:rPr>
                <w:rFonts w:ascii="Arial" w:hAnsi="Arial" w:cs="Arial"/>
              </w:rPr>
              <w:t>SAM</w:t>
            </w:r>
          </w:p>
        </w:tc>
        <w:tc>
          <w:tcPr>
            <w:tcW w:w="4145" w:type="dxa"/>
          </w:tcPr>
          <w:p w14:paraId="0FE8DAD3" w14:textId="59B32B28" w:rsidR="00DD1DE3" w:rsidRDefault="00DD1DE3" w:rsidP="00AE2795">
            <w:pPr>
              <w:pStyle w:val="ListParagraph"/>
              <w:ind w:left="0"/>
              <w:rPr>
                <w:rFonts w:ascii="Arial" w:hAnsi="Arial" w:cs="Arial"/>
              </w:rPr>
            </w:pPr>
            <w:r>
              <w:rPr>
                <w:rFonts w:ascii="Arial" w:hAnsi="Arial" w:cs="Arial"/>
              </w:rPr>
              <w:t>Sales Activities Management</w:t>
            </w:r>
          </w:p>
        </w:tc>
      </w:tr>
    </w:tbl>
    <w:p w14:paraId="3B3B1FE7" w14:textId="77777777" w:rsidR="00AE2795" w:rsidRDefault="00AE2795" w:rsidP="00AE2795">
      <w:pPr>
        <w:pStyle w:val="ALCaption"/>
      </w:pPr>
      <w:bookmarkStart w:id="230" w:name="_Toc366248050"/>
      <w:bookmarkStart w:id="231" w:name="_Toc314926263"/>
      <w:r w:rsidRPr="00C83E35">
        <w:t xml:space="preserve">Table </w:t>
      </w:r>
      <w:r w:rsidR="006D3FC7">
        <w:fldChar w:fldCharType="begin"/>
      </w:r>
      <w:r w:rsidR="006D3FC7">
        <w:instrText xml:space="preserve"> SEQ Table \* ARABIC </w:instrText>
      </w:r>
      <w:r w:rsidR="006D3FC7">
        <w:fldChar w:fldCharType="separate"/>
      </w:r>
      <w:r w:rsidR="0034520B">
        <w:rPr>
          <w:noProof/>
        </w:rPr>
        <w:t>1</w:t>
      </w:r>
      <w:r w:rsidR="006D3FC7">
        <w:rPr>
          <w:noProof/>
        </w:rPr>
        <w:fldChar w:fldCharType="end"/>
      </w:r>
      <w:r w:rsidRPr="00C83E35">
        <w:t>: Abbreviations</w:t>
      </w:r>
      <w:bookmarkEnd w:id="230"/>
      <w:bookmarkEnd w:id="231"/>
    </w:p>
    <w:p w14:paraId="63986E1F" w14:textId="77777777" w:rsidR="003564F7" w:rsidRPr="003564F7" w:rsidRDefault="003564F7" w:rsidP="003564F7">
      <w:pPr>
        <w:pStyle w:val="ALCaption"/>
        <w:jc w:val="left"/>
        <w:rPr>
          <w:i w:val="0"/>
        </w:rPr>
      </w:pPr>
    </w:p>
    <w:p w14:paraId="7FEAB85F" w14:textId="77777777" w:rsidR="00AE2795" w:rsidRDefault="00AE2795" w:rsidP="00DD63D8">
      <w:pPr>
        <w:pStyle w:val="IFCHeading1X"/>
        <w:spacing w:before="240"/>
        <w:jc w:val="both"/>
        <w:rPr>
          <w:sz w:val="23"/>
          <w:szCs w:val="23"/>
        </w:rPr>
      </w:pPr>
      <w:bookmarkStart w:id="232" w:name="_Toc453154105"/>
      <w:r>
        <w:rPr>
          <w:sz w:val="23"/>
          <w:szCs w:val="23"/>
        </w:rPr>
        <w:t>study approach</w:t>
      </w:r>
      <w:bookmarkEnd w:id="232"/>
    </w:p>
    <w:p w14:paraId="6AB010AA" w14:textId="567C2DF8" w:rsidR="00AE2795" w:rsidRPr="00AE2795" w:rsidRDefault="00AE2795" w:rsidP="00AE2795">
      <w:pPr>
        <w:spacing w:before="240" w:line="360" w:lineRule="auto"/>
        <w:ind w:left="720"/>
        <w:jc w:val="both"/>
        <w:rPr>
          <w:rFonts w:ascii="Arial" w:hAnsi="Arial" w:cs="Arial"/>
          <w:sz w:val="22"/>
          <w:szCs w:val="22"/>
        </w:rPr>
      </w:pPr>
      <w:r w:rsidRPr="00AE2795">
        <w:rPr>
          <w:rFonts w:ascii="Arial" w:hAnsi="Arial" w:cs="Arial"/>
          <w:sz w:val="22"/>
          <w:szCs w:val="22"/>
        </w:rPr>
        <w:t xml:space="preserve">A series of user requirement study sessions has been conducted with the users of </w:t>
      </w:r>
      <w:r w:rsidR="006A292B">
        <w:rPr>
          <w:rFonts w:ascii="Arial" w:hAnsi="Arial" w:cs="Arial"/>
          <w:sz w:val="22"/>
          <w:szCs w:val="22"/>
        </w:rPr>
        <w:t>BCA Life</w:t>
      </w:r>
      <w:r w:rsidRPr="00AE2795">
        <w:rPr>
          <w:rFonts w:ascii="Arial" w:hAnsi="Arial" w:cs="Arial"/>
          <w:sz w:val="22"/>
          <w:szCs w:val="22"/>
        </w:rPr>
        <w:t>.  The users who have been involved in the user requirement study sessions are as follows:</w:t>
      </w:r>
    </w:p>
    <w:p w14:paraId="7F7C4935" w14:textId="77777777" w:rsidR="00AE2795" w:rsidRPr="00AE2795" w:rsidRDefault="00AE2795" w:rsidP="00AE2795">
      <w:pPr>
        <w:spacing w:line="360" w:lineRule="auto"/>
        <w:jc w:val="both"/>
        <w:rPr>
          <w:rFonts w:ascii="Arial" w:hAnsi="Arial" w:cs="Arial"/>
          <w:sz w:val="22"/>
          <w:szCs w:val="22"/>
        </w:rPr>
      </w:pPr>
    </w:p>
    <w:tbl>
      <w:tblPr>
        <w:tblStyle w:val="TableGrid"/>
        <w:tblW w:w="0" w:type="auto"/>
        <w:tblInd w:w="720" w:type="dxa"/>
        <w:tblLook w:val="04A0" w:firstRow="1" w:lastRow="0" w:firstColumn="1" w:lastColumn="0" w:noHBand="0" w:noVBand="1"/>
      </w:tblPr>
      <w:tblGrid>
        <w:gridCol w:w="1064"/>
        <w:gridCol w:w="3706"/>
        <w:gridCol w:w="3726"/>
      </w:tblGrid>
      <w:tr w:rsidR="00AE2795" w:rsidRPr="00777377" w14:paraId="3E0640D8" w14:textId="77777777" w:rsidTr="003F5DD4">
        <w:tc>
          <w:tcPr>
            <w:tcW w:w="1064" w:type="dxa"/>
            <w:shd w:val="clear" w:color="auto" w:fill="D9D9D9" w:themeFill="background1" w:themeFillShade="D9"/>
          </w:tcPr>
          <w:p w14:paraId="5E117555" w14:textId="77777777" w:rsidR="00AE2795" w:rsidRPr="00777377" w:rsidRDefault="00AE2795" w:rsidP="00777377">
            <w:pPr>
              <w:spacing w:line="360" w:lineRule="auto"/>
              <w:jc w:val="center"/>
              <w:rPr>
                <w:rFonts w:ascii="Arial" w:hAnsi="Arial" w:cs="Arial"/>
                <w:b/>
              </w:rPr>
            </w:pPr>
            <w:r w:rsidRPr="00777377">
              <w:rPr>
                <w:rFonts w:ascii="Arial" w:hAnsi="Arial" w:cs="Arial"/>
                <w:b/>
              </w:rPr>
              <w:t>No</w:t>
            </w:r>
          </w:p>
        </w:tc>
        <w:tc>
          <w:tcPr>
            <w:tcW w:w="3706" w:type="dxa"/>
            <w:shd w:val="clear" w:color="auto" w:fill="D9D9D9" w:themeFill="background1" w:themeFillShade="D9"/>
          </w:tcPr>
          <w:p w14:paraId="5ECF1A1D" w14:textId="77777777" w:rsidR="00AE2795" w:rsidRPr="00777377" w:rsidRDefault="00AE2795" w:rsidP="00777377">
            <w:pPr>
              <w:spacing w:line="360" w:lineRule="auto"/>
              <w:jc w:val="center"/>
              <w:rPr>
                <w:rFonts w:ascii="Arial" w:hAnsi="Arial" w:cs="Arial"/>
                <w:b/>
              </w:rPr>
            </w:pPr>
            <w:r w:rsidRPr="00777377">
              <w:rPr>
                <w:rFonts w:ascii="Arial" w:hAnsi="Arial" w:cs="Arial"/>
                <w:b/>
              </w:rPr>
              <w:t>Name</w:t>
            </w:r>
          </w:p>
        </w:tc>
        <w:tc>
          <w:tcPr>
            <w:tcW w:w="3726" w:type="dxa"/>
            <w:shd w:val="clear" w:color="auto" w:fill="D9D9D9" w:themeFill="background1" w:themeFillShade="D9"/>
          </w:tcPr>
          <w:p w14:paraId="4A29BB60" w14:textId="77777777" w:rsidR="00AE2795" w:rsidRPr="00777377" w:rsidRDefault="00AE2795" w:rsidP="00777377">
            <w:pPr>
              <w:spacing w:line="360" w:lineRule="auto"/>
              <w:jc w:val="center"/>
              <w:rPr>
                <w:rFonts w:ascii="Arial" w:hAnsi="Arial" w:cs="Arial"/>
                <w:b/>
              </w:rPr>
            </w:pPr>
            <w:r w:rsidRPr="00777377">
              <w:rPr>
                <w:rFonts w:ascii="Arial" w:hAnsi="Arial" w:cs="Arial"/>
                <w:b/>
              </w:rPr>
              <w:t>Department</w:t>
            </w:r>
          </w:p>
        </w:tc>
      </w:tr>
      <w:tr w:rsidR="00AE2795" w:rsidRPr="00777377" w14:paraId="0681DE29" w14:textId="77777777" w:rsidTr="003F5DD4">
        <w:tc>
          <w:tcPr>
            <w:tcW w:w="1064" w:type="dxa"/>
          </w:tcPr>
          <w:p w14:paraId="10F278B0" w14:textId="77777777" w:rsidR="00AE2795" w:rsidRPr="00777377" w:rsidRDefault="00AE2795" w:rsidP="00AE2795">
            <w:pPr>
              <w:spacing w:line="360" w:lineRule="auto"/>
              <w:jc w:val="both"/>
              <w:rPr>
                <w:rFonts w:ascii="Arial" w:hAnsi="Arial" w:cs="Arial"/>
              </w:rPr>
            </w:pPr>
            <w:r w:rsidRPr="00777377">
              <w:rPr>
                <w:rFonts w:ascii="Arial" w:hAnsi="Arial" w:cs="Arial"/>
              </w:rPr>
              <w:t>1.</w:t>
            </w:r>
          </w:p>
        </w:tc>
        <w:tc>
          <w:tcPr>
            <w:tcW w:w="3706" w:type="dxa"/>
          </w:tcPr>
          <w:p w14:paraId="410C9FBA" w14:textId="1C22C9EA" w:rsidR="00AE2795" w:rsidRPr="00777377" w:rsidRDefault="00F15860" w:rsidP="00AE2795">
            <w:pPr>
              <w:spacing w:line="360" w:lineRule="auto"/>
              <w:jc w:val="both"/>
              <w:rPr>
                <w:rFonts w:ascii="Arial" w:hAnsi="Arial" w:cs="Arial"/>
              </w:rPr>
            </w:pPr>
            <w:r>
              <w:rPr>
                <w:rFonts w:ascii="Arial" w:hAnsi="Arial" w:cs="Arial"/>
              </w:rPr>
              <w:t>Pak Yusuf</w:t>
            </w:r>
            <w:r w:rsidR="008532A5">
              <w:rPr>
                <w:rFonts w:ascii="Arial" w:hAnsi="Arial" w:cs="Arial"/>
              </w:rPr>
              <w:t xml:space="preserve"> Sutarko</w:t>
            </w:r>
          </w:p>
        </w:tc>
        <w:tc>
          <w:tcPr>
            <w:tcW w:w="3726" w:type="dxa"/>
          </w:tcPr>
          <w:p w14:paraId="1C58675B" w14:textId="18CDEB35" w:rsidR="00AE2795" w:rsidRPr="00777377" w:rsidRDefault="008532A5" w:rsidP="00AE2795">
            <w:pPr>
              <w:spacing w:line="360" w:lineRule="auto"/>
              <w:jc w:val="both"/>
              <w:rPr>
                <w:rFonts w:ascii="Arial" w:hAnsi="Arial" w:cs="Arial"/>
              </w:rPr>
            </w:pPr>
            <w:r>
              <w:rPr>
                <w:rFonts w:ascii="Arial" w:hAnsi="Arial" w:cs="Arial"/>
              </w:rPr>
              <w:t>PA</w:t>
            </w:r>
          </w:p>
        </w:tc>
      </w:tr>
      <w:tr w:rsidR="004B0F0D" w:rsidRPr="00777377" w14:paraId="56C2CD80" w14:textId="77777777" w:rsidTr="003F5DD4">
        <w:tc>
          <w:tcPr>
            <w:tcW w:w="1064" w:type="dxa"/>
          </w:tcPr>
          <w:p w14:paraId="3F34850A" w14:textId="77777777" w:rsidR="004B0F0D" w:rsidRPr="00777377" w:rsidRDefault="004B0F0D" w:rsidP="00AE2795">
            <w:pPr>
              <w:spacing w:line="360" w:lineRule="auto"/>
              <w:jc w:val="both"/>
              <w:rPr>
                <w:rFonts w:ascii="Arial" w:hAnsi="Arial" w:cs="Arial"/>
              </w:rPr>
            </w:pPr>
            <w:r w:rsidRPr="00777377">
              <w:rPr>
                <w:rFonts w:ascii="Arial" w:hAnsi="Arial" w:cs="Arial"/>
              </w:rPr>
              <w:t>2.</w:t>
            </w:r>
          </w:p>
        </w:tc>
        <w:tc>
          <w:tcPr>
            <w:tcW w:w="3706" w:type="dxa"/>
          </w:tcPr>
          <w:p w14:paraId="5CE0A8AC" w14:textId="37037BCD" w:rsidR="004B0F0D" w:rsidRPr="00777377" w:rsidRDefault="004B0F0D" w:rsidP="00AE2795">
            <w:pPr>
              <w:spacing w:line="360" w:lineRule="auto"/>
              <w:jc w:val="both"/>
              <w:rPr>
                <w:rStyle w:val="HighlightedVariable"/>
                <w:rFonts w:ascii="Arial" w:hAnsi="Arial" w:cs="Arial"/>
                <w:color w:val="auto"/>
              </w:rPr>
            </w:pPr>
            <w:r>
              <w:rPr>
                <w:rStyle w:val="HighlightedVariable"/>
                <w:rFonts w:ascii="Arial" w:hAnsi="Arial" w:cs="Arial"/>
                <w:color w:val="auto"/>
              </w:rPr>
              <w:t>Pak Julius Luthena</w:t>
            </w:r>
          </w:p>
        </w:tc>
        <w:tc>
          <w:tcPr>
            <w:tcW w:w="3726" w:type="dxa"/>
          </w:tcPr>
          <w:p w14:paraId="31B3B8BC" w14:textId="769154DB" w:rsidR="004B0F0D" w:rsidRPr="00777377" w:rsidRDefault="004B0F0D" w:rsidP="000F359A">
            <w:pPr>
              <w:spacing w:line="360" w:lineRule="auto"/>
              <w:jc w:val="both"/>
              <w:rPr>
                <w:rFonts w:ascii="Arial" w:hAnsi="Arial" w:cs="Arial"/>
              </w:rPr>
            </w:pPr>
            <w:r>
              <w:rPr>
                <w:rFonts w:ascii="Arial" w:hAnsi="Arial" w:cs="Arial"/>
              </w:rPr>
              <w:t>IT/PM</w:t>
            </w:r>
          </w:p>
        </w:tc>
      </w:tr>
      <w:tr w:rsidR="004B0F0D" w:rsidRPr="00777377" w14:paraId="0689121F" w14:textId="77777777" w:rsidTr="003F5DD4">
        <w:tc>
          <w:tcPr>
            <w:tcW w:w="1064" w:type="dxa"/>
          </w:tcPr>
          <w:p w14:paraId="174F423A" w14:textId="182E82B9" w:rsidR="004B0F0D" w:rsidRPr="00777377" w:rsidRDefault="00AF1F7B" w:rsidP="00AE2795">
            <w:pPr>
              <w:spacing w:line="360" w:lineRule="auto"/>
              <w:jc w:val="both"/>
              <w:rPr>
                <w:rFonts w:ascii="Arial" w:hAnsi="Arial" w:cs="Arial"/>
              </w:rPr>
            </w:pPr>
            <w:r>
              <w:rPr>
                <w:rFonts w:ascii="Arial" w:hAnsi="Arial" w:cs="Arial"/>
              </w:rPr>
              <w:t>3</w:t>
            </w:r>
            <w:r w:rsidR="004B0F0D" w:rsidRPr="00777377">
              <w:rPr>
                <w:rFonts w:ascii="Arial" w:hAnsi="Arial" w:cs="Arial"/>
              </w:rPr>
              <w:t>.</w:t>
            </w:r>
          </w:p>
        </w:tc>
        <w:tc>
          <w:tcPr>
            <w:tcW w:w="3706" w:type="dxa"/>
          </w:tcPr>
          <w:p w14:paraId="56AC70D4" w14:textId="5EE11AD0" w:rsidR="004B0F0D" w:rsidRPr="00777377" w:rsidRDefault="004B0F0D" w:rsidP="00AE2795">
            <w:pPr>
              <w:spacing w:line="360" w:lineRule="auto"/>
              <w:jc w:val="both"/>
              <w:rPr>
                <w:rStyle w:val="HighlightedVariable"/>
                <w:rFonts w:ascii="Arial" w:hAnsi="Arial" w:cs="Arial"/>
                <w:color w:val="auto"/>
              </w:rPr>
            </w:pPr>
            <w:r>
              <w:rPr>
                <w:rStyle w:val="HighlightedVariable"/>
                <w:rFonts w:ascii="Arial" w:hAnsi="Arial" w:cs="Arial"/>
                <w:color w:val="auto"/>
              </w:rPr>
              <w:t>Ibu Vera Lisnan</w:t>
            </w:r>
          </w:p>
        </w:tc>
        <w:tc>
          <w:tcPr>
            <w:tcW w:w="3726" w:type="dxa"/>
          </w:tcPr>
          <w:p w14:paraId="307152FA" w14:textId="0DE01CCB" w:rsidR="004B0F0D" w:rsidRPr="00777377" w:rsidRDefault="004B0F0D" w:rsidP="00AE2795">
            <w:pPr>
              <w:spacing w:line="360" w:lineRule="auto"/>
              <w:jc w:val="both"/>
              <w:rPr>
                <w:rFonts w:ascii="Arial" w:hAnsi="Arial" w:cs="Arial"/>
              </w:rPr>
            </w:pPr>
            <w:r>
              <w:rPr>
                <w:rFonts w:ascii="Arial" w:hAnsi="Arial" w:cs="Arial"/>
              </w:rPr>
              <w:t>In-Branch</w:t>
            </w:r>
          </w:p>
        </w:tc>
      </w:tr>
      <w:tr w:rsidR="004B0F0D" w:rsidRPr="00777377" w14:paraId="2DFD299B" w14:textId="77777777" w:rsidTr="003F5DD4">
        <w:tc>
          <w:tcPr>
            <w:tcW w:w="1064" w:type="dxa"/>
          </w:tcPr>
          <w:p w14:paraId="5388E5CF" w14:textId="4870A3DA" w:rsidR="004B0F0D" w:rsidRPr="00777377" w:rsidRDefault="00AF1F7B" w:rsidP="00AE2795">
            <w:pPr>
              <w:spacing w:line="360" w:lineRule="auto"/>
              <w:jc w:val="both"/>
              <w:rPr>
                <w:rFonts w:ascii="Arial" w:hAnsi="Arial" w:cs="Arial"/>
              </w:rPr>
            </w:pPr>
            <w:r>
              <w:rPr>
                <w:rFonts w:ascii="Arial" w:hAnsi="Arial" w:cs="Arial"/>
              </w:rPr>
              <w:t>4</w:t>
            </w:r>
            <w:r w:rsidR="004B0F0D" w:rsidRPr="00777377">
              <w:rPr>
                <w:rFonts w:ascii="Arial" w:hAnsi="Arial" w:cs="Arial"/>
              </w:rPr>
              <w:t>.</w:t>
            </w:r>
          </w:p>
        </w:tc>
        <w:tc>
          <w:tcPr>
            <w:tcW w:w="3706" w:type="dxa"/>
          </w:tcPr>
          <w:p w14:paraId="45E51908" w14:textId="05DAA25C" w:rsidR="004B0F0D" w:rsidRPr="00777377" w:rsidRDefault="004B0F0D" w:rsidP="00AE2795">
            <w:pPr>
              <w:spacing w:line="360" w:lineRule="auto"/>
              <w:jc w:val="both"/>
              <w:rPr>
                <w:rStyle w:val="HighlightedVariable"/>
                <w:rFonts w:ascii="Arial" w:hAnsi="Arial" w:cs="Arial"/>
                <w:color w:val="auto"/>
              </w:rPr>
            </w:pPr>
            <w:r>
              <w:rPr>
                <w:rStyle w:val="HighlightedVariable"/>
                <w:rFonts w:ascii="Arial" w:hAnsi="Arial" w:cs="Arial"/>
                <w:color w:val="auto"/>
              </w:rPr>
              <w:t>Pak Eko</w:t>
            </w:r>
          </w:p>
        </w:tc>
        <w:tc>
          <w:tcPr>
            <w:tcW w:w="3726" w:type="dxa"/>
          </w:tcPr>
          <w:p w14:paraId="00FE11CA" w14:textId="1E4FF4ED" w:rsidR="004B0F0D" w:rsidRPr="00777377" w:rsidRDefault="004B0F0D" w:rsidP="00AE2795">
            <w:pPr>
              <w:spacing w:line="360" w:lineRule="auto"/>
              <w:jc w:val="both"/>
              <w:rPr>
                <w:rFonts w:ascii="Arial" w:hAnsi="Arial" w:cs="Arial"/>
              </w:rPr>
            </w:pPr>
            <w:r>
              <w:rPr>
                <w:rFonts w:ascii="Arial" w:hAnsi="Arial" w:cs="Arial"/>
              </w:rPr>
              <w:t>In-Branch</w:t>
            </w:r>
          </w:p>
        </w:tc>
      </w:tr>
      <w:tr w:rsidR="004B0F0D" w:rsidRPr="00777377" w14:paraId="6C403880" w14:textId="77777777" w:rsidTr="003F5DD4">
        <w:tc>
          <w:tcPr>
            <w:tcW w:w="1064" w:type="dxa"/>
          </w:tcPr>
          <w:p w14:paraId="54822D5C" w14:textId="60F18464" w:rsidR="004B0F0D" w:rsidRPr="00777377" w:rsidRDefault="00AF1F7B" w:rsidP="00AE2795">
            <w:pPr>
              <w:spacing w:line="360" w:lineRule="auto"/>
              <w:jc w:val="both"/>
              <w:rPr>
                <w:rFonts w:ascii="Arial" w:hAnsi="Arial" w:cs="Arial"/>
              </w:rPr>
            </w:pPr>
            <w:r>
              <w:rPr>
                <w:rFonts w:ascii="Arial" w:hAnsi="Arial" w:cs="Arial"/>
              </w:rPr>
              <w:t>5</w:t>
            </w:r>
            <w:r w:rsidR="004B0F0D" w:rsidRPr="00777377">
              <w:rPr>
                <w:rFonts w:ascii="Arial" w:hAnsi="Arial" w:cs="Arial"/>
              </w:rPr>
              <w:t>.</w:t>
            </w:r>
          </w:p>
        </w:tc>
        <w:tc>
          <w:tcPr>
            <w:tcW w:w="3706" w:type="dxa"/>
          </w:tcPr>
          <w:p w14:paraId="21130B53" w14:textId="160F6CB0" w:rsidR="004B0F0D" w:rsidRPr="00777377" w:rsidRDefault="004B0F0D" w:rsidP="00AE2795">
            <w:pPr>
              <w:spacing w:line="360" w:lineRule="auto"/>
              <w:jc w:val="both"/>
              <w:rPr>
                <w:rStyle w:val="HighlightedVariable"/>
                <w:rFonts w:ascii="Arial" w:hAnsi="Arial" w:cs="Arial"/>
                <w:color w:val="auto"/>
              </w:rPr>
            </w:pPr>
            <w:r>
              <w:rPr>
                <w:rStyle w:val="HighlightedVariable"/>
                <w:rFonts w:ascii="Arial" w:hAnsi="Arial" w:cs="Arial"/>
                <w:color w:val="auto"/>
              </w:rPr>
              <w:t>Pak Tony Liauw</w:t>
            </w:r>
          </w:p>
        </w:tc>
        <w:tc>
          <w:tcPr>
            <w:tcW w:w="3726" w:type="dxa"/>
          </w:tcPr>
          <w:p w14:paraId="72A62E04" w14:textId="68C94F7C" w:rsidR="004B0F0D" w:rsidRPr="00777377" w:rsidRDefault="004B0F0D" w:rsidP="00AE2795">
            <w:pPr>
              <w:spacing w:line="360" w:lineRule="auto"/>
              <w:jc w:val="both"/>
              <w:rPr>
                <w:rFonts w:ascii="Arial" w:hAnsi="Arial" w:cs="Arial"/>
              </w:rPr>
            </w:pPr>
            <w:r>
              <w:rPr>
                <w:rFonts w:ascii="Arial" w:hAnsi="Arial" w:cs="Arial"/>
              </w:rPr>
              <w:t>In-Branch</w:t>
            </w:r>
          </w:p>
        </w:tc>
      </w:tr>
      <w:tr w:rsidR="00DB4CC5" w:rsidRPr="00777377" w14:paraId="2D634441" w14:textId="77777777" w:rsidTr="003F5DD4">
        <w:tc>
          <w:tcPr>
            <w:tcW w:w="1064" w:type="dxa"/>
          </w:tcPr>
          <w:p w14:paraId="06341E3D" w14:textId="7EF45AAF" w:rsidR="00DB4CC5" w:rsidRDefault="00AF1F7B" w:rsidP="00AE2795">
            <w:pPr>
              <w:spacing w:line="360" w:lineRule="auto"/>
              <w:jc w:val="both"/>
              <w:rPr>
                <w:rFonts w:ascii="Arial" w:hAnsi="Arial" w:cs="Arial"/>
              </w:rPr>
            </w:pPr>
            <w:r>
              <w:rPr>
                <w:rFonts w:ascii="Arial" w:hAnsi="Arial" w:cs="Arial"/>
              </w:rPr>
              <w:t>6</w:t>
            </w:r>
            <w:r w:rsidR="00DB4CC5">
              <w:rPr>
                <w:rFonts w:ascii="Arial" w:hAnsi="Arial" w:cs="Arial"/>
              </w:rPr>
              <w:t>.</w:t>
            </w:r>
          </w:p>
        </w:tc>
        <w:tc>
          <w:tcPr>
            <w:tcW w:w="3706" w:type="dxa"/>
          </w:tcPr>
          <w:p w14:paraId="1878AD9B" w14:textId="4BC27B4F" w:rsidR="00DB4CC5" w:rsidRDefault="00DB4CC5" w:rsidP="00AE2795">
            <w:pPr>
              <w:spacing w:line="360" w:lineRule="auto"/>
              <w:jc w:val="both"/>
              <w:rPr>
                <w:rStyle w:val="HighlightedVariable"/>
                <w:rFonts w:ascii="Arial" w:hAnsi="Arial" w:cs="Arial"/>
                <w:color w:val="auto"/>
              </w:rPr>
            </w:pPr>
            <w:r>
              <w:rPr>
                <w:rStyle w:val="HighlightedVariable"/>
                <w:rFonts w:ascii="Arial" w:hAnsi="Arial" w:cs="Arial"/>
                <w:color w:val="auto"/>
              </w:rPr>
              <w:t>Pak Torsy</w:t>
            </w:r>
          </w:p>
        </w:tc>
        <w:tc>
          <w:tcPr>
            <w:tcW w:w="3726" w:type="dxa"/>
          </w:tcPr>
          <w:p w14:paraId="68A8C38F" w14:textId="72B54AED" w:rsidR="00DB4CC5" w:rsidRDefault="00DB4CC5" w:rsidP="00AE2795">
            <w:pPr>
              <w:spacing w:line="360" w:lineRule="auto"/>
              <w:jc w:val="both"/>
              <w:rPr>
                <w:rFonts w:ascii="Arial" w:hAnsi="Arial" w:cs="Arial"/>
              </w:rPr>
            </w:pPr>
            <w:r>
              <w:rPr>
                <w:rFonts w:ascii="Arial" w:hAnsi="Arial" w:cs="Arial"/>
              </w:rPr>
              <w:t>Operations</w:t>
            </w:r>
          </w:p>
        </w:tc>
      </w:tr>
      <w:tr w:rsidR="00DB4CC5" w:rsidRPr="00777377" w14:paraId="010BD2D8" w14:textId="77777777" w:rsidTr="003F5DD4">
        <w:tc>
          <w:tcPr>
            <w:tcW w:w="1064" w:type="dxa"/>
          </w:tcPr>
          <w:p w14:paraId="25E96255" w14:textId="06357725" w:rsidR="00DB4CC5" w:rsidRDefault="00AF1F7B" w:rsidP="00AE2795">
            <w:pPr>
              <w:spacing w:line="360" w:lineRule="auto"/>
              <w:jc w:val="both"/>
              <w:rPr>
                <w:rFonts w:ascii="Arial" w:hAnsi="Arial" w:cs="Arial"/>
              </w:rPr>
            </w:pPr>
            <w:r>
              <w:rPr>
                <w:rFonts w:ascii="Arial" w:hAnsi="Arial" w:cs="Arial"/>
              </w:rPr>
              <w:t>7</w:t>
            </w:r>
            <w:r w:rsidR="00DB4CC5">
              <w:rPr>
                <w:rFonts w:ascii="Arial" w:hAnsi="Arial" w:cs="Arial"/>
              </w:rPr>
              <w:t>.</w:t>
            </w:r>
          </w:p>
        </w:tc>
        <w:tc>
          <w:tcPr>
            <w:tcW w:w="3706" w:type="dxa"/>
          </w:tcPr>
          <w:p w14:paraId="056E0D6E" w14:textId="65F7DE1E" w:rsidR="00DB4CC5" w:rsidRDefault="00DB4CC5" w:rsidP="00AE2795">
            <w:pPr>
              <w:spacing w:line="360" w:lineRule="auto"/>
              <w:jc w:val="both"/>
              <w:rPr>
                <w:rStyle w:val="HighlightedVariable"/>
                <w:rFonts w:ascii="Arial" w:hAnsi="Arial" w:cs="Arial"/>
                <w:color w:val="auto"/>
              </w:rPr>
            </w:pPr>
            <w:r>
              <w:rPr>
                <w:rStyle w:val="HighlightedVariable"/>
                <w:rFonts w:ascii="Arial" w:hAnsi="Arial" w:cs="Arial"/>
                <w:color w:val="auto"/>
              </w:rPr>
              <w:t>Pak Daniel</w:t>
            </w:r>
          </w:p>
        </w:tc>
        <w:tc>
          <w:tcPr>
            <w:tcW w:w="3726" w:type="dxa"/>
          </w:tcPr>
          <w:p w14:paraId="6A05F16D" w14:textId="10ACA8CA" w:rsidR="00DB4CC5" w:rsidRDefault="00DB4CC5" w:rsidP="00AE2795">
            <w:pPr>
              <w:spacing w:line="360" w:lineRule="auto"/>
              <w:jc w:val="both"/>
              <w:rPr>
                <w:rFonts w:ascii="Arial" w:hAnsi="Arial" w:cs="Arial"/>
              </w:rPr>
            </w:pPr>
            <w:r>
              <w:rPr>
                <w:rFonts w:ascii="Arial" w:hAnsi="Arial" w:cs="Arial"/>
              </w:rPr>
              <w:t>Operations</w:t>
            </w:r>
          </w:p>
        </w:tc>
      </w:tr>
      <w:tr w:rsidR="00DB4CC5" w:rsidRPr="00777377" w14:paraId="55281628" w14:textId="77777777" w:rsidTr="003F5DD4">
        <w:tc>
          <w:tcPr>
            <w:tcW w:w="1064" w:type="dxa"/>
          </w:tcPr>
          <w:p w14:paraId="46C34C19" w14:textId="49836AE7" w:rsidR="00DB4CC5" w:rsidRDefault="00AF1F7B" w:rsidP="00AE2795">
            <w:pPr>
              <w:spacing w:line="360" w:lineRule="auto"/>
              <w:jc w:val="both"/>
              <w:rPr>
                <w:rFonts w:ascii="Arial" w:hAnsi="Arial" w:cs="Arial"/>
              </w:rPr>
            </w:pPr>
            <w:r>
              <w:rPr>
                <w:rFonts w:ascii="Arial" w:hAnsi="Arial" w:cs="Arial"/>
              </w:rPr>
              <w:t>8</w:t>
            </w:r>
            <w:r w:rsidR="00DB4CC5">
              <w:rPr>
                <w:rFonts w:ascii="Arial" w:hAnsi="Arial" w:cs="Arial"/>
              </w:rPr>
              <w:t>.</w:t>
            </w:r>
          </w:p>
        </w:tc>
        <w:tc>
          <w:tcPr>
            <w:tcW w:w="3706" w:type="dxa"/>
          </w:tcPr>
          <w:p w14:paraId="4D4B390B" w14:textId="1D13BCAB" w:rsidR="00DB4CC5" w:rsidRDefault="00DB4CC5" w:rsidP="00AE2795">
            <w:pPr>
              <w:spacing w:line="360" w:lineRule="auto"/>
              <w:jc w:val="both"/>
              <w:rPr>
                <w:rStyle w:val="HighlightedVariable"/>
                <w:rFonts w:ascii="Arial" w:hAnsi="Arial" w:cs="Arial"/>
                <w:color w:val="auto"/>
              </w:rPr>
            </w:pPr>
            <w:r>
              <w:rPr>
                <w:rStyle w:val="HighlightedVariable"/>
                <w:rFonts w:ascii="Arial" w:hAnsi="Arial" w:cs="Arial"/>
                <w:color w:val="auto"/>
              </w:rPr>
              <w:t>Pak Mungki</w:t>
            </w:r>
          </w:p>
        </w:tc>
        <w:tc>
          <w:tcPr>
            <w:tcW w:w="3726" w:type="dxa"/>
          </w:tcPr>
          <w:p w14:paraId="59D82C4B" w14:textId="40999BF5" w:rsidR="00DB4CC5" w:rsidRDefault="00DB4CC5" w:rsidP="00AE2795">
            <w:pPr>
              <w:spacing w:line="360" w:lineRule="auto"/>
              <w:jc w:val="both"/>
              <w:rPr>
                <w:rFonts w:ascii="Arial" w:hAnsi="Arial" w:cs="Arial"/>
              </w:rPr>
            </w:pPr>
            <w:r>
              <w:rPr>
                <w:rFonts w:ascii="Arial" w:hAnsi="Arial" w:cs="Arial"/>
              </w:rPr>
              <w:t>Operations</w:t>
            </w:r>
          </w:p>
        </w:tc>
      </w:tr>
    </w:tbl>
    <w:p w14:paraId="7424BC69" w14:textId="3862B0D3" w:rsidR="009E27C9" w:rsidRDefault="00AE2795" w:rsidP="00E9515E">
      <w:pPr>
        <w:spacing w:line="360" w:lineRule="auto"/>
        <w:jc w:val="center"/>
        <w:rPr>
          <w:rFonts w:ascii="Arial" w:hAnsi="Arial" w:cs="Arial"/>
          <w:b/>
          <w:i/>
          <w:sz w:val="18"/>
          <w:szCs w:val="18"/>
        </w:rPr>
      </w:pPr>
      <w:bookmarkStart w:id="233" w:name="_Toc366248051"/>
      <w:bookmarkStart w:id="234" w:name="_Toc314926264"/>
      <w:r w:rsidRPr="00AE2795">
        <w:rPr>
          <w:rFonts w:ascii="Arial" w:hAnsi="Arial" w:cs="Arial"/>
          <w:b/>
          <w:i/>
          <w:sz w:val="18"/>
          <w:szCs w:val="18"/>
        </w:rPr>
        <w:t xml:space="preserve">Table </w:t>
      </w:r>
      <w:r w:rsidR="004852C1" w:rsidRPr="00AE2795">
        <w:rPr>
          <w:rFonts w:ascii="Arial" w:hAnsi="Arial" w:cs="Arial"/>
          <w:b/>
          <w:i/>
          <w:sz w:val="18"/>
          <w:szCs w:val="18"/>
        </w:rPr>
        <w:fldChar w:fldCharType="begin"/>
      </w:r>
      <w:r w:rsidRPr="00AE2795">
        <w:rPr>
          <w:rFonts w:ascii="Arial" w:hAnsi="Arial" w:cs="Arial"/>
          <w:b/>
          <w:i/>
          <w:sz w:val="18"/>
          <w:szCs w:val="18"/>
        </w:rPr>
        <w:instrText xml:space="preserve"> SEQ Table \* ARABIC </w:instrText>
      </w:r>
      <w:r w:rsidR="004852C1" w:rsidRPr="00AE2795">
        <w:rPr>
          <w:rFonts w:ascii="Arial" w:hAnsi="Arial" w:cs="Arial"/>
          <w:b/>
          <w:i/>
          <w:sz w:val="18"/>
          <w:szCs w:val="18"/>
        </w:rPr>
        <w:fldChar w:fldCharType="separate"/>
      </w:r>
      <w:r w:rsidR="0034520B">
        <w:rPr>
          <w:rFonts w:ascii="Arial" w:hAnsi="Arial" w:cs="Arial"/>
          <w:b/>
          <w:i/>
          <w:noProof/>
          <w:sz w:val="18"/>
          <w:szCs w:val="18"/>
        </w:rPr>
        <w:t>2</w:t>
      </w:r>
      <w:r w:rsidR="004852C1" w:rsidRPr="00AE2795">
        <w:rPr>
          <w:rFonts w:ascii="Arial" w:hAnsi="Arial" w:cs="Arial"/>
          <w:b/>
          <w:i/>
          <w:sz w:val="18"/>
          <w:szCs w:val="18"/>
        </w:rPr>
        <w:fldChar w:fldCharType="end"/>
      </w:r>
      <w:r w:rsidRPr="00AE2795">
        <w:rPr>
          <w:rFonts w:ascii="Arial" w:hAnsi="Arial" w:cs="Arial"/>
          <w:b/>
          <w:i/>
          <w:sz w:val="18"/>
          <w:szCs w:val="18"/>
        </w:rPr>
        <w:t>: List of users</w:t>
      </w:r>
      <w:bookmarkEnd w:id="233"/>
      <w:bookmarkEnd w:id="234"/>
    </w:p>
    <w:p w14:paraId="6FEFF8B5" w14:textId="04E2BF33" w:rsidR="0024028A" w:rsidRDefault="0024028A" w:rsidP="00E9515E">
      <w:pPr>
        <w:spacing w:line="360" w:lineRule="auto"/>
        <w:jc w:val="center"/>
        <w:rPr>
          <w:rFonts w:ascii="Arial" w:hAnsi="Arial" w:cs="Arial"/>
          <w:b/>
          <w:i/>
          <w:sz w:val="18"/>
          <w:szCs w:val="18"/>
        </w:rPr>
      </w:pPr>
      <w:r>
        <w:rPr>
          <w:rFonts w:ascii="Arial" w:hAnsi="Arial" w:cs="Arial"/>
          <w:b/>
          <w:i/>
          <w:sz w:val="18"/>
          <w:szCs w:val="18"/>
        </w:rPr>
        <w:br w:type="page"/>
      </w:r>
    </w:p>
    <w:p w14:paraId="405CEE1F" w14:textId="55631E5E" w:rsidR="002E49A1" w:rsidRDefault="00571C87" w:rsidP="00B84BB1">
      <w:pPr>
        <w:pStyle w:val="IFC-HeadingMain"/>
        <w:spacing w:before="240"/>
        <w:jc w:val="both"/>
      </w:pPr>
      <w:bookmarkStart w:id="235" w:name="_Toc453154106"/>
      <w:r>
        <w:lastRenderedPageBreak/>
        <w:t>USER REQUIREMENTS</w:t>
      </w:r>
      <w:bookmarkEnd w:id="235"/>
    </w:p>
    <w:p w14:paraId="4827FD58" w14:textId="46369B09" w:rsidR="002E49A1" w:rsidRDefault="008452E5" w:rsidP="00B84BB1">
      <w:pPr>
        <w:pStyle w:val="IFCHeading1X"/>
        <w:spacing w:before="240"/>
        <w:jc w:val="both"/>
        <w:rPr>
          <w:rFonts w:ascii="Arial" w:hAnsi="Arial" w:cs="Arial"/>
        </w:rPr>
      </w:pPr>
      <w:bookmarkStart w:id="236" w:name="_Toc453154107"/>
      <w:r>
        <w:rPr>
          <w:rFonts w:ascii="Arial" w:hAnsi="Arial" w:cs="Arial"/>
        </w:rPr>
        <w:t>Process flow</w:t>
      </w:r>
      <w:r w:rsidR="002E49A1" w:rsidRPr="00B84BB1">
        <w:rPr>
          <w:rFonts w:ascii="Arial" w:hAnsi="Arial" w:cs="Arial"/>
        </w:rPr>
        <w:t xml:space="preserve"> OVERVIEW</w:t>
      </w:r>
      <w:bookmarkEnd w:id="236"/>
    </w:p>
    <w:p w14:paraId="2C9C0A0A" w14:textId="504F70D1" w:rsidR="008C0613" w:rsidRDefault="00AD1BB8" w:rsidP="00066761">
      <w:pPr>
        <w:pStyle w:val="IFCNormalTextII"/>
        <w:ind w:left="990"/>
      </w:pPr>
      <w:r>
        <w:t xml:space="preserve">Below are the ways </w:t>
      </w:r>
      <w:r w:rsidR="005715A2">
        <w:t>SPAJ</w:t>
      </w:r>
      <w:r>
        <w:t xml:space="preserve"> module can be accessed.</w:t>
      </w:r>
    </w:p>
    <w:p w14:paraId="6B1E1A92" w14:textId="77777777" w:rsidR="00AD1BB8" w:rsidRDefault="00AD1BB8" w:rsidP="00066761">
      <w:pPr>
        <w:pStyle w:val="IFCNormalTextII"/>
        <w:ind w:left="990"/>
      </w:pPr>
    </w:p>
    <w:p w14:paraId="53AB0157" w14:textId="050F710B" w:rsidR="00327BF7" w:rsidRPr="00C91A9D" w:rsidRDefault="00564153" w:rsidP="00564153">
      <w:pPr>
        <w:pStyle w:val="IFCNormalTextII"/>
        <w:ind w:left="990"/>
        <w:rPr>
          <w:b/>
          <w:u w:val="single"/>
        </w:rPr>
      </w:pPr>
      <w:r>
        <w:rPr>
          <w:b/>
          <w:u w:val="single"/>
        </w:rPr>
        <w:t>Direct Access from Main Menu</w:t>
      </w:r>
    </w:p>
    <w:p w14:paraId="4F57E502" w14:textId="4E336E07" w:rsidR="00564153" w:rsidRDefault="005715A2" w:rsidP="00564153">
      <w:pPr>
        <w:pStyle w:val="IFCNormalTextII"/>
        <w:ind w:left="990"/>
      </w:pPr>
      <w:r>
        <w:t>SPAJ</w:t>
      </w:r>
      <w:r w:rsidR="00564153">
        <w:t xml:space="preserve"> can be accessed from the Main Menu</w:t>
      </w:r>
    </w:p>
    <w:p w14:paraId="59ED6851" w14:textId="39A230BA" w:rsidR="00564153" w:rsidRDefault="0031720B" w:rsidP="00564153">
      <w:pPr>
        <w:pStyle w:val="IFCNormalTextII"/>
        <w:ind w:left="990"/>
      </w:pPr>
      <w:r>
        <w:rPr>
          <w:noProof/>
          <w:lang w:eastAsia="en-US"/>
        </w:rPr>
        <w:drawing>
          <wp:inline distT="0" distB="0" distL="0" distR="0" wp14:anchorId="02785336" wp14:editId="5F71A6BA">
            <wp:extent cx="5706745" cy="4131945"/>
            <wp:effectExtent l="0" t="0" r="8255" b="8255"/>
            <wp:docPr id="2" name="Picture 2" descr="../../eApplication/SPA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pplication/SPAJ.png"/>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5706745" cy="4131945"/>
                    </a:xfrm>
                    <a:prstGeom prst="rect">
                      <a:avLst/>
                    </a:prstGeom>
                    <a:noFill/>
                    <a:ln>
                      <a:noFill/>
                    </a:ln>
                  </pic:spPr>
                </pic:pic>
              </a:graphicData>
            </a:graphic>
          </wp:inline>
        </w:drawing>
      </w:r>
    </w:p>
    <w:p w14:paraId="21DC13E5" w14:textId="2C33327C" w:rsidR="00564153" w:rsidRDefault="00D378C8" w:rsidP="00564153">
      <w:pPr>
        <w:pStyle w:val="IFCNormalTextII"/>
        <w:ind w:left="990"/>
      </w:pPr>
      <w:ins w:id="237" w:author="Andy Phan" w:date="2016-05-31T07:44:00Z">
        <w:r w:rsidRPr="00D378C8">
          <w:rPr>
            <w:noProof/>
            <w:lang w:eastAsia="en-US"/>
          </w:rPr>
          <w:drawing>
            <wp:inline distT="0" distB="0" distL="0" distR="0" wp14:anchorId="1A8671A8" wp14:editId="4B664E45">
              <wp:extent cx="4132174" cy="1080000"/>
              <wp:effectExtent l="0" t="0" r="825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32174" cy="1080000"/>
                      </a:xfrm>
                      <a:prstGeom prst="rect">
                        <a:avLst/>
                      </a:prstGeom>
                    </pic:spPr>
                  </pic:pic>
                </a:graphicData>
              </a:graphic>
            </wp:inline>
          </w:drawing>
        </w:r>
      </w:ins>
    </w:p>
    <w:p w14:paraId="4EC03A31" w14:textId="15B066D0" w:rsidR="00C91A9D" w:rsidRDefault="00C91A9D" w:rsidP="00564153">
      <w:pPr>
        <w:pStyle w:val="IFCNormalTextII"/>
        <w:ind w:left="990"/>
      </w:pPr>
      <w:r>
        <w:t>But the contr</w:t>
      </w:r>
      <w:r w:rsidR="004819CB">
        <w:t>ol is just limited to View Only.</w:t>
      </w:r>
      <w:r>
        <w:t xml:space="preserve"> </w:t>
      </w:r>
    </w:p>
    <w:p w14:paraId="12F3FBB4" w14:textId="49DFC63D" w:rsidR="00564153" w:rsidRDefault="00564153" w:rsidP="00564153">
      <w:pPr>
        <w:pStyle w:val="IFCNormalTextII"/>
        <w:ind w:left="990"/>
      </w:pPr>
    </w:p>
    <w:p w14:paraId="280ABC4D" w14:textId="23A81720" w:rsidR="003F30F2" w:rsidRPr="00C91A9D" w:rsidRDefault="003F30F2" w:rsidP="003F30F2">
      <w:pPr>
        <w:pStyle w:val="IFCNormalTextII"/>
        <w:ind w:left="990"/>
        <w:rPr>
          <w:b/>
          <w:u w:val="single"/>
        </w:rPr>
      </w:pPr>
      <w:r>
        <w:rPr>
          <w:b/>
          <w:u w:val="single"/>
        </w:rPr>
        <w:t>Access from Sales Activities Management Module</w:t>
      </w:r>
    </w:p>
    <w:p w14:paraId="3EE690F1" w14:textId="581F679F" w:rsidR="003F30F2" w:rsidRDefault="00DD1DE3" w:rsidP="00394653">
      <w:pPr>
        <w:pStyle w:val="IFCNormalTextII"/>
        <w:ind w:left="709" w:firstLine="11"/>
        <w:jc w:val="both"/>
      </w:pPr>
      <w:r>
        <w:t xml:space="preserve">New </w:t>
      </w:r>
      <w:r w:rsidR="00394653">
        <w:t>SPAJ</w:t>
      </w:r>
      <w:r w:rsidR="003F30F2">
        <w:t xml:space="preserve"> can </w:t>
      </w:r>
      <w:r>
        <w:t>only be created from the Sales Activities Management (SAM)</w:t>
      </w:r>
      <w:r w:rsidR="003E0D1D">
        <w:t xml:space="preserve"> </w:t>
      </w:r>
      <w:r w:rsidR="003E0D1D">
        <w:lastRenderedPageBreak/>
        <w:t>module.  Agent must create the Customer record first</w:t>
      </w:r>
      <w:r w:rsidR="00394653">
        <w:t xml:space="preserve">, do a product recommendation </w:t>
      </w:r>
      <w:r w:rsidR="00C826ED">
        <w:t>and then</w:t>
      </w:r>
      <w:r w:rsidR="00394653">
        <w:t xml:space="preserve"> proceed with the Sales Illustration presentation and finally proceed with the SPAJ creation.</w:t>
      </w:r>
    </w:p>
    <w:p w14:paraId="488B6E13" w14:textId="4B88A9AE" w:rsidR="003F30F2" w:rsidRDefault="00E87CD1" w:rsidP="00E87CD1">
      <w:pPr>
        <w:pStyle w:val="IFCNormalTextII"/>
        <w:ind w:left="979"/>
      </w:pPr>
      <w:r>
        <w:rPr>
          <w:noProof/>
          <w:lang w:eastAsia="en-US"/>
        </w:rPr>
        <w:drawing>
          <wp:inline distT="0" distB="0" distL="0" distR="0" wp14:anchorId="6F58A225" wp14:editId="7B7DFA40">
            <wp:extent cx="5715000" cy="668655"/>
            <wp:effectExtent l="0" t="0" r="0" b="0"/>
            <wp:docPr id="5" name="Picture 5" descr="../../eApplication/SPAJ%20Creation%20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lication/SPAJ%20Creation%20Flow.png"/>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5715000" cy="668655"/>
                    </a:xfrm>
                    <a:prstGeom prst="rect">
                      <a:avLst/>
                    </a:prstGeom>
                    <a:noFill/>
                    <a:ln>
                      <a:noFill/>
                    </a:ln>
                  </pic:spPr>
                </pic:pic>
              </a:graphicData>
            </a:graphic>
          </wp:inline>
        </w:drawing>
      </w:r>
    </w:p>
    <w:p w14:paraId="61895DF4" w14:textId="77777777" w:rsidR="00327BF7" w:rsidRDefault="00327BF7" w:rsidP="00327BF7">
      <w:pPr>
        <w:pStyle w:val="IFCNormalTextII"/>
        <w:ind w:left="709" w:hanging="79"/>
      </w:pPr>
    </w:p>
    <w:p w14:paraId="021D8935" w14:textId="31C02C50" w:rsidR="00175086" w:rsidRDefault="00175086" w:rsidP="00175086">
      <w:pPr>
        <w:pStyle w:val="IFCHeading1X"/>
        <w:spacing w:before="240"/>
        <w:jc w:val="both"/>
        <w:rPr>
          <w:rFonts w:ascii="Arial" w:hAnsi="Arial" w:cs="Arial"/>
        </w:rPr>
      </w:pPr>
      <w:bookmarkStart w:id="238" w:name="_Toc453154108"/>
      <w:r>
        <w:rPr>
          <w:rFonts w:ascii="Arial" w:hAnsi="Arial" w:cs="Arial"/>
        </w:rPr>
        <w:t>design</w:t>
      </w:r>
      <w:r w:rsidRPr="00B84BB1">
        <w:rPr>
          <w:rFonts w:ascii="Arial" w:hAnsi="Arial" w:cs="Arial"/>
        </w:rPr>
        <w:t xml:space="preserve"> OVERVIEW</w:t>
      </w:r>
      <w:bookmarkEnd w:id="238"/>
    </w:p>
    <w:p w14:paraId="6CECAF95" w14:textId="62FA6D6E" w:rsidR="00411A8E" w:rsidRDefault="00175086" w:rsidP="00C719A3">
      <w:pPr>
        <w:pStyle w:val="IFCNormalTextII"/>
        <w:ind w:left="990"/>
        <w:jc w:val="both"/>
      </w:pPr>
      <w:r w:rsidRPr="009F74A0">
        <w:t xml:space="preserve">This section </w:t>
      </w:r>
      <w:proofErr w:type="gramStart"/>
      <w:r w:rsidRPr="009F74A0">
        <w:t>show</w:t>
      </w:r>
      <w:proofErr w:type="gramEnd"/>
      <w:r w:rsidRPr="009F74A0">
        <w:t xml:space="preserve"> </w:t>
      </w:r>
      <w:r w:rsidR="00342A0E" w:rsidRPr="009F74A0">
        <w:t xml:space="preserve">the </w:t>
      </w:r>
      <w:r w:rsidR="00F82BB0">
        <w:t>color theme requirement for SPAJ</w:t>
      </w:r>
      <w:r w:rsidR="008550B9">
        <w:t xml:space="preserve"> Module.</w:t>
      </w:r>
    </w:p>
    <w:tbl>
      <w:tblPr>
        <w:tblStyle w:val="TableGrid"/>
        <w:tblW w:w="0" w:type="auto"/>
        <w:tblInd w:w="900" w:type="dxa"/>
        <w:tblLook w:val="04A0" w:firstRow="1" w:lastRow="0" w:firstColumn="1" w:lastColumn="0" w:noHBand="0" w:noVBand="1"/>
      </w:tblPr>
      <w:tblGrid>
        <w:gridCol w:w="3744"/>
        <w:gridCol w:w="4395"/>
      </w:tblGrid>
      <w:tr w:rsidR="0012084A" w14:paraId="4ABDA0D0" w14:textId="77777777" w:rsidTr="00B042B9">
        <w:tc>
          <w:tcPr>
            <w:tcW w:w="3744" w:type="dxa"/>
            <w:shd w:val="clear" w:color="auto" w:fill="F2F2F2" w:themeFill="background1" w:themeFillShade="F2"/>
          </w:tcPr>
          <w:p w14:paraId="2727F371" w14:textId="64D02367" w:rsidR="004B4590" w:rsidRPr="00B042B9" w:rsidRDefault="004B4590" w:rsidP="00E62A52">
            <w:pPr>
              <w:pStyle w:val="IFCNormalTextII"/>
              <w:ind w:left="0" w:firstLine="0"/>
              <w:rPr>
                <w:b/>
              </w:rPr>
            </w:pPr>
            <w:r w:rsidRPr="00B042B9">
              <w:rPr>
                <w:b/>
              </w:rPr>
              <w:t>Module</w:t>
            </w:r>
          </w:p>
        </w:tc>
        <w:tc>
          <w:tcPr>
            <w:tcW w:w="4395" w:type="dxa"/>
            <w:shd w:val="clear" w:color="auto" w:fill="F2F2F2" w:themeFill="background1" w:themeFillShade="F2"/>
          </w:tcPr>
          <w:p w14:paraId="42B2F06C" w14:textId="32F574CD" w:rsidR="004B4590" w:rsidRPr="00B042B9" w:rsidRDefault="004B4590" w:rsidP="00E62A52">
            <w:pPr>
              <w:pStyle w:val="IFCNormalTextII"/>
              <w:ind w:left="0" w:firstLine="0"/>
              <w:rPr>
                <w:b/>
              </w:rPr>
            </w:pPr>
            <w:r w:rsidRPr="00B042B9">
              <w:rPr>
                <w:b/>
              </w:rPr>
              <w:t>Color Theme and Code</w:t>
            </w:r>
          </w:p>
        </w:tc>
      </w:tr>
      <w:tr w:rsidR="009854C0" w14:paraId="2DE30B10" w14:textId="77777777" w:rsidTr="00B042B9">
        <w:tc>
          <w:tcPr>
            <w:tcW w:w="3744" w:type="dxa"/>
          </w:tcPr>
          <w:p w14:paraId="272ABDE0" w14:textId="7A2C28D8" w:rsidR="009854C0" w:rsidRDefault="009854C0" w:rsidP="00E62A52">
            <w:pPr>
              <w:pStyle w:val="IFCNormalTextII"/>
              <w:ind w:left="0" w:firstLine="0"/>
            </w:pPr>
            <w:r>
              <w:t>SPAJ</w:t>
            </w:r>
          </w:p>
        </w:tc>
        <w:tc>
          <w:tcPr>
            <w:tcW w:w="4395" w:type="dxa"/>
          </w:tcPr>
          <w:p w14:paraId="2DC306A7" w14:textId="4760005C" w:rsidR="009854C0" w:rsidRDefault="000F30A6" w:rsidP="00E62A52">
            <w:pPr>
              <w:pStyle w:val="IFCNormalTextII"/>
              <w:ind w:left="0" w:firstLine="0"/>
            </w:pPr>
            <w:r>
              <w:rPr>
                <w:noProof/>
                <w:lang w:eastAsia="en-US"/>
              </w:rPr>
              <w:drawing>
                <wp:inline distT="0" distB="0" distL="0" distR="0" wp14:anchorId="42CE6913" wp14:editId="75910099">
                  <wp:extent cx="1440000" cy="1032480"/>
                  <wp:effectExtent l="0" t="0" r="0" b="0"/>
                  <wp:docPr id="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0" y="0"/>
                            <a:ext cx="1440000" cy="1032480"/>
                          </a:xfrm>
                          <a:prstGeom prst="rect">
                            <a:avLst/>
                          </a:prstGeom>
                          <a:noFill/>
                          <a:ln>
                            <a:noFill/>
                          </a:ln>
                        </pic:spPr>
                      </pic:pic>
                    </a:graphicData>
                  </a:graphic>
                </wp:inline>
              </w:drawing>
            </w:r>
          </w:p>
        </w:tc>
      </w:tr>
    </w:tbl>
    <w:p w14:paraId="4DD1AA34" w14:textId="77777777" w:rsidR="0085533A" w:rsidRDefault="0085533A" w:rsidP="00E62A52">
      <w:pPr>
        <w:pStyle w:val="IFCNormalTextII"/>
        <w:ind w:left="900"/>
      </w:pPr>
    </w:p>
    <w:p w14:paraId="494D3921" w14:textId="7FD9043A" w:rsidR="000D033F" w:rsidRDefault="000D033F">
      <w:pPr>
        <w:pStyle w:val="IFCHeading1XNormalText"/>
        <w:ind w:left="0"/>
      </w:pPr>
      <w:r>
        <w:br w:type="page"/>
      </w:r>
    </w:p>
    <w:p w14:paraId="58E03F1B" w14:textId="20BC4508" w:rsidR="00175086" w:rsidRDefault="00B6693D" w:rsidP="00175086">
      <w:pPr>
        <w:pStyle w:val="IFCHeading1X"/>
        <w:spacing w:before="240"/>
        <w:jc w:val="both"/>
        <w:rPr>
          <w:rFonts w:ascii="Arial" w:hAnsi="Arial" w:cs="Arial"/>
        </w:rPr>
      </w:pPr>
      <w:bookmarkStart w:id="239" w:name="_Toc453154109"/>
      <w:r>
        <w:rPr>
          <w:rFonts w:ascii="Arial" w:hAnsi="Arial" w:cs="Arial"/>
        </w:rPr>
        <w:lastRenderedPageBreak/>
        <w:t>SPAJ</w:t>
      </w:r>
      <w:r w:rsidR="00175086">
        <w:rPr>
          <w:rFonts w:ascii="Arial" w:hAnsi="Arial" w:cs="Arial"/>
        </w:rPr>
        <w:t xml:space="preserve"> module</w:t>
      </w:r>
      <w:r w:rsidR="00175086" w:rsidRPr="00B84BB1">
        <w:rPr>
          <w:rFonts w:ascii="Arial" w:hAnsi="Arial" w:cs="Arial"/>
        </w:rPr>
        <w:t xml:space="preserve"> OVERVIEW</w:t>
      </w:r>
      <w:bookmarkEnd w:id="239"/>
    </w:p>
    <w:p w14:paraId="4F4BFBDC" w14:textId="77777777" w:rsidR="002F6870" w:rsidRDefault="00175086" w:rsidP="007B0B4E">
      <w:pPr>
        <w:pStyle w:val="IFCNormalTextII"/>
        <w:ind w:left="919" w:hanging="79"/>
      </w:pPr>
      <w:r>
        <w:t>This section show</w:t>
      </w:r>
      <w:r w:rsidR="00820D40">
        <w:t xml:space="preserve"> the list of requirements captured for </w:t>
      </w:r>
      <w:r w:rsidR="00B028D0">
        <w:t>SPAJ</w:t>
      </w:r>
      <w:r w:rsidR="00820D40">
        <w:t xml:space="preserve"> Module.</w:t>
      </w:r>
    </w:p>
    <w:p w14:paraId="68DA3E5A" w14:textId="77777777" w:rsidR="002F6870" w:rsidRDefault="002F6870" w:rsidP="007B0B4E">
      <w:pPr>
        <w:pStyle w:val="IFCNormalTextII"/>
        <w:ind w:left="919" w:hanging="79"/>
      </w:pPr>
      <w:r>
        <w:t>SPAJ Module divided into 3 main listing page.</w:t>
      </w:r>
    </w:p>
    <w:p w14:paraId="115919D0" w14:textId="77777777" w:rsidR="002F6870" w:rsidRDefault="002F6870" w:rsidP="007B0B4E">
      <w:pPr>
        <w:pStyle w:val="IFCNormalTextII"/>
        <w:numPr>
          <w:ilvl w:val="1"/>
          <w:numId w:val="14"/>
        </w:numPr>
      </w:pPr>
      <w:r>
        <w:t>eApplication Listing (Listing of all newly created SPAJ, before submission)</w:t>
      </w:r>
    </w:p>
    <w:p w14:paraId="08E12810" w14:textId="77777777" w:rsidR="002F6870" w:rsidRDefault="002F6870" w:rsidP="007B0B4E">
      <w:pPr>
        <w:pStyle w:val="IFCNormalTextII"/>
        <w:numPr>
          <w:ilvl w:val="1"/>
          <w:numId w:val="14"/>
        </w:numPr>
      </w:pPr>
      <w:r>
        <w:t>SPAJ Listing (Listing of all the SPAJ that are confirmed and are ready for submission)</w:t>
      </w:r>
    </w:p>
    <w:p w14:paraId="2DE1CBDF" w14:textId="36196265" w:rsidR="00175086" w:rsidRDefault="002F6870" w:rsidP="007B0B4E">
      <w:pPr>
        <w:pStyle w:val="IFCNormalTextII"/>
        <w:numPr>
          <w:ilvl w:val="1"/>
          <w:numId w:val="14"/>
        </w:numPr>
      </w:pPr>
      <w:r>
        <w:t xml:space="preserve">Submitted </w:t>
      </w:r>
      <w:r w:rsidR="00820D40">
        <w:t xml:space="preserve"> </w:t>
      </w:r>
    </w:p>
    <w:p w14:paraId="38973B8D" w14:textId="77777777" w:rsidR="00156E87" w:rsidRDefault="00156E87" w:rsidP="00EF0D96">
      <w:pPr>
        <w:pStyle w:val="IFCNormalTextII"/>
        <w:ind w:left="709" w:hanging="79"/>
      </w:pPr>
    </w:p>
    <w:p w14:paraId="4ED6FCFE" w14:textId="3D9CA8E7" w:rsidR="00F108C7" w:rsidRPr="00F108C7" w:rsidRDefault="00251FAA" w:rsidP="00A51494">
      <w:pPr>
        <w:pStyle w:val="IFCHeading11X"/>
      </w:pPr>
      <w:bookmarkStart w:id="240" w:name="_Toc453154110"/>
      <w:r>
        <w:t>eApplication</w:t>
      </w:r>
      <w:r w:rsidR="00F108C7" w:rsidRPr="00F108C7">
        <w:t xml:space="preserve"> </w:t>
      </w:r>
      <w:r w:rsidR="00957DF5">
        <w:t>listing</w:t>
      </w:r>
      <w:bookmarkEnd w:id="240"/>
    </w:p>
    <w:p w14:paraId="6CF98551" w14:textId="3B7C56CF" w:rsidR="00A51494" w:rsidRDefault="00A51494" w:rsidP="00014FAA">
      <w:pPr>
        <w:pStyle w:val="IFCNormalTextII"/>
        <w:ind w:left="919" w:hanging="79"/>
      </w:pPr>
      <w:r w:rsidRPr="002F6870">
        <w:rPr>
          <w:noProof/>
          <w:lang w:eastAsia="en-US"/>
        </w:rPr>
        <w:drawing>
          <wp:inline distT="0" distB="0" distL="0" distR="0" wp14:anchorId="2C1B09B5" wp14:editId="734CFCA8">
            <wp:extent cx="5715000" cy="2400935"/>
            <wp:effectExtent l="0" t="0" r="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5715000" cy="2400935"/>
                    </a:xfrm>
                    <a:prstGeom prst="rect">
                      <a:avLst/>
                    </a:prstGeom>
                  </pic:spPr>
                </pic:pic>
              </a:graphicData>
            </a:graphic>
          </wp:inline>
        </w:drawing>
      </w:r>
    </w:p>
    <w:p w14:paraId="0F88B729" w14:textId="1CCE157A" w:rsidR="00D547A7" w:rsidRDefault="00251FAA" w:rsidP="00014FAA">
      <w:pPr>
        <w:pStyle w:val="IFCNormalTextII"/>
        <w:ind w:left="919" w:hanging="79"/>
      </w:pPr>
      <w:r>
        <w:t xml:space="preserve">Features available in eApplication </w:t>
      </w:r>
      <w:r w:rsidR="00957DF5">
        <w:t>Listing page</w:t>
      </w:r>
    </w:p>
    <w:p w14:paraId="42375FFE" w14:textId="686FF919" w:rsidR="00957DF5" w:rsidRDefault="00957DF5" w:rsidP="00014FAA">
      <w:pPr>
        <w:pStyle w:val="IFCNormalTextII"/>
        <w:numPr>
          <w:ilvl w:val="0"/>
          <w:numId w:val="15"/>
        </w:numPr>
        <w:ind w:left="1560"/>
      </w:pPr>
      <w:r>
        <w:t>Search by Nama</w:t>
      </w:r>
      <w:r w:rsidR="002F6870">
        <w:t xml:space="preserve"> </w:t>
      </w:r>
      <w:r w:rsidR="00022760">
        <w:t xml:space="preserve">and Nomor </w:t>
      </w:r>
      <w:r w:rsidR="00251FAA">
        <w:t>eApp</w:t>
      </w:r>
    </w:p>
    <w:p w14:paraId="31C7B28F" w14:textId="1B7D3538" w:rsidR="00957DF5" w:rsidRDefault="00957DF5" w:rsidP="00014FAA">
      <w:pPr>
        <w:pStyle w:val="IFCNormalTextII"/>
        <w:numPr>
          <w:ilvl w:val="0"/>
          <w:numId w:val="15"/>
        </w:numPr>
        <w:ind w:left="1560"/>
      </w:pPr>
      <w:r>
        <w:t xml:space="preserve">Sorting </w:t>
      </w:r>
    </w:p>
    <w:p w14:paraId="2D6F72E5" w14:textId="04CA55E0" w:rsidR="00957DF5" w:rsidRDefault="00957DF5" w:rsidP="00014FAA">
      <w:pPr>
        <w:pStyle w:val="IFCNormalTextII"/>
        <w:numPr>
          <w:ilvl w:val="1"/>
          <w:numId w:val="15"/>
        </w:numPr>
        <w:ind w:left="2280"/>
      </w:pPr>
      <w:r>
        <w:t xml:space="preserve">By </w:t>
      </w:r>
      <w:proofErr w:type="gramStart"/>
      <w:r>
        <w:t>default</w:t>
      </w:r>
      <w:proofErr w:type="gramEnd"/>
      <w:r>
        <w:t xml:space="preserve"> </w:t>
      </w:r>
      <w:r w:rsidR="00DC4E69">
        <w:t>is sorted by Tanggal Terakhir Di Update</w:t>
      </w:r>
    </w:p>
    <w:p w14:paraId="612C8A81" w14:textId="698958A8" w:rsidR="00DC4E69" w:rsidRDefault="00DC4E69" w:rsidP="00014FAA">
      <w:pPr>
        <w:pStyle w:val="IFCNormalTextII"/>
        <w:numPr>
          <w:ilvl w:val="1"/>
          <w:numId w:val="15"/>
        </w:numPr>
        <w:ind w:left="2280"/>
      </w:pPr>
      <w:r>
        <w:t>Nama (by Tap)</w:t>
      </w:r>
    </w:p>
    <w:p w14:paraId="1A4F55C4" w14:textId="4E807967" w:rsidR="00460E1D" w:rsidRDefault="00AB4DDD" w:rsidP="00014FAA">
      <w:pPr>
        <w:pStyle w:val="IFCNormalTextII"/>
        <w:numPr>
          <w:ilvl w:val="1"/>
          <w:numId w:val="15"/>
        </w:numPr>
        <w:ind w:left="2280"/>
      </w:pPr>
      <w:r>
        <w:t>Nomor eApp</w:t>
      </w:r>
      <w:r w:rsidR="00460E1D">
        <w:t xml:space="preserve"> (by Tap)</w:t>
      </w:r>
    </w:p>
    <w:p w14:paraId="4F307869" w14:textId="118820CD" w:rsidR="00532652" w:rsidRDefault="00532652" w:rsidP="00014FAA">
      <w:pPr>
        <w:pStyle w:val="IFCNormalTextII"/>
        <w:numPr>
          <w:ilvl w:val="1"/>
          <w:numId w:val="15"/>
        </w:numPr>
        <w:ind w:left="2280"/>
      </w:pPr>
      <w:r>
        <w:t>Nomor SPAJ (no value will be populated as SPAJ number have not been assigned)</w:t>
      </w:r>
    </w:p>
    <w:p w14:paraId="71D4E430" w14:textId="2AB14CB8" w:rsidR="00DC4E69" w:rsidRDefault="00DC4E69" w:rsidP="00014FAA">
      <w:pPr>
        <w:pStyle w:val="IFCNormalTextII"/>
        <w:numPr>
          <w:ilvl w:val="1"/>
          <w:numId w:val="15"/>
        </w:numPr>
        <w:ind w:left="2280"/>
      </w:pPr>
      <w:r>
        <w:t>Status (by Tap)</w:t>
      </w:r>
    </w:p>
    <w:p w14:paraId="39A7A3C2" w14:textId="77777777" w:rsidR="00D35AF2" w:rsidRDefault="00D35AF2" w:rsidP="00014FAA">
      <w:pPr>
        <w:pStyle w:val="IFCNormalTextII"/>
        <w:ind w:left="0"/>
      </w:pPr>
    </w:p>
    <w:p w14:paraId="6F420AA9" w14:textId="19F92E7A" w:rsidR="00D35AF2" w:rsidRDefault="00D35AF2" w:rsidP="00014FAA">
      <w:pPr>
        <w:pStyle w:val="IFCNormalTextII"/>
        <w:ind w:left="1167" w:firstLine="0"/>
        <w:jc w:val="both"/>
      </w:pPr>
      <w:r>
        <w:t>Status is use to show if the SPAJ is com</w:t>
      </w:r>
      <w:r w:rsidR="002E04C4">
        <w:t xml:space="preserve">pletely filled up and ready for </w:t>
      </w:r>
      <w:r>
        <w:t>submission.</w:t>
      </w:r>
    </w:p>
    <w:p w14:paraId="58C20157" w14:textId="7478F9A1" w:rsidR="00D35AF2" w:rsidRDefault="00D35AF2" w:rsidP="00014FAA">
      <w:pPr>
        <w:pStyle w:val="IFCNormalTextII"/>
        <w:numPr>
          <w:ilvl w:val="0"/>
          <w:numId w:val="15"/>
        </w:numPr>
        <w:ind w:left="2100"/>
        <w:jc w:val="both"/>
      </w:pPr>
      <w:r>
        <w:t>Lengkap (all mandatory information is captured and is ready for submission)</w:t>
      </w:r>
    </w:p>
    <w:p w14:paraId="36CF0DBB" w14:textId="47E5A03A" w:rsidR="00352CC8" w:rsidRDefault="00D35AF2" w:rsidP="00014FAA">
      <w:pPr>
        <w:pStyle w:val="IFCNormalTextII"/>
        <w:numPr>
          <w:ilvl w:val="0"/>
          <w:numId w:val="15"/>
        </w:numPr>
        <w:ind w:left="2100"/>
        <w:jc w:val="both"/>
      </w:pPr>
      <w:r>
        <w:lastRenderedPageBreak/>
        <w:t>Tidak Lengkap (some mandatory information not complete)</w:t>
      </w:r>
    </w:p>
    <w:p w14:paraId="404E9D0B" w14:textId="77777777" w:rsidR="00352CC8" w:rsidRDefault="00352CC8" w:rsidP="003C0AB8">
      <w:pPr>
        <w:pStyle w:val="IFCNormalTextII"/>
      </w:pPr>
    </w:p>
    <w:p w14:paraId="74294DC1" w14:textId="7565B8B9" w:rsidR="003C0AB8" w:rsidRPr="00077789" w:rsidRDefault="008543BB" w:rsidP="00077789">
      <w:pPr>
        <w:pStyle w:val="IFCHeading11X"/>
        <w:rPr>
          <w:rFonts w:ascii="Arial" w:hAnsi="Arial"/>
        </w:rPr>
      </w:pPr>
      <w:bookmarkStart w:id="241" w:name="_Toc453154111"/>
      <w:r>
        <w:rPr>
          <w:rFonts w:ascii="Arial" w:hAnsi="Arial"/>
        </w:rPr>
        <w:t>SPAJ Listing</w:t>
      </w:r>
      <w:bookmarkEnd w:id="241"/>
    </w:p>
    <w:p w14:paraId="26C30BBC" w14:textId="73164A86" w:rsidR="00077789" w:rsidRDefault="00014FAA" w:rsidP="00014FAA">
      <w:pPr>
        <w:pStyle w:val="IFCNormalTextII"/>
        <w:ind w:left="990"/>
      </w:pPr>
      <w:del w:id="242" w:author="Andy Phan" w:date="2016-06-14T09:46:00Z">
        <w:r w:rsidRPr="00014FAA" w:rsidDel="00A3725A">
          <w:rPr>
            <w:noProof/>
            <w:lang w:eastAsia="en-US"/>
          </w:rPr>
          <w:drawing>
            <wp:inline distT="0" distB="0" distL="0" distR="0" wp14:anchorId="362BD08E" wp14:editId="7566A2FC">
              <wp:extent cx="5715000" cy="27895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715000" cy="2789555"/>
                      </a:xfrm>
                      <a:prstGeom prst="rect">
                        <a:avLst/>
                      </a:prstGeom>
                    </pic:spPr>
                  </pic:pic>
                </a:graphicData>
              </a:graphic>
            </wp:inline>
          </w:drawing>
        </w:r>
      </w:del>
      <w:ins w:id="243" w:author="Andy Phan" w:date="2016-06-14T09:46:00Z">
        <w:r w:rsidR="00A3725A" w:rsidRPr="00A3725A">
          <w:rPr>
            <w:noProof/>
            <w:lang w:eastAsia="en-US"/>
          </w:rPr>
          <w:drawing>
            <wp:inline distT="0" distB="0" distL="0" distR="0" wp14:anchorId="3935E5E0" wp14:editId="2A0A6DE8">
              <wp:extent cx="5165110" cy="252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5110" cy="2520000"/>
                      </a:xfrm>
                      <a:prstGeom prst="rect">
                        <a:avLst/>
                      </a:prstGeom>
                    </pic:spPr>
                  </pic:pic>
                </a:graphicData>
              </a:graphic>
            </wp:inline>
          </w:drawing>
        </w:r>
      </w:ins>
      <w:r w:rsidR="00077789">
        <w:t xml:space="preserve"> </w:t>
      </w:r>
    </w:p>
    <w:p w14:paraId="3F23DA54" w14:textId="0D314FCC" w:rsidR="007439EE" w:rsidRDefault="007439EE" w:rsidP="00014FAA">
      <w:pPr>
        <w:pStyle w:val="IFCNormalTextII"/>
        <w:ind w:left="799" w:hanging="79"/>
      </w:pPr>
      <w:r>
        <w:t xml:space="preserve">Features available in </w:t>
      </w:r>
      <w:r w:rsidR="00644049">
        <w:t>SPAJ</w:t>
      </w:r>
      <w:r>
        <w:t xml:space="preserve"> Listing page</w:t>
      </w:r>
    </w:p>
    <w:p w14:paraId="5D7B982A" w14:textId="16053E7E" w:rsidR="007439EE" w:rsidRDefault="007439EE" w:rsidP="00014FAA">
      <w:pPr>
        <w:pStyle w:val="IFCNormalTextII"/>
        <w:numPr>
          <w:ilvl w:val="0"/>
          <w:numId w:val="15"/>
        </w:numPr>
        <w:ind w:left="1440"/>
      </w:pPr>
      <w:r>
        <w:t>Search by Nama</w:t>
      </w:r>
      <w:r w:rsidR="00644049">
        <w:t>, Nomor SPAJ</w:t>
      </w:r>
      <w:r>
        <w:t xml:space="preserve"> and Nomor </w:t>
      </w:r>
      <w:r w:rsidR="00644049">
        <w:t>Identitas</w:t>
      </w:r>
    </w:p>
    <w:p w14:paraId="69896051" w14:textId="77777777" w:rsidR="007439EE" w:rsidRDefault="007439EE" w:rsidP="00014FAA">
      <w:pPr>
        <w:pStyle w:val="IFCNormalTextII"/>
        <w:numPr>
          <w:ilvl w:val="0"/>
          <w:numId w:val="15"/>
        </w:numPr>
        <w:ind w:left="1440"/>
      </w:pPr>
      <w:r>
        <w:t xml:space="preserve">Sorting </w:t>
      </w:r>
    </w:p>
    <w:p w14:paraId="5640F431" w14:textId="77777777" w:rsidR="007439EE" w:rsidRDefault="007439EE" w:rsidP="00014FAA">
      <w:pPr>
        <w:pStyle w:val="IFCNormalTextII"/>
        <w:numPr>
          <w:ilvl w:val="1"/>
          <w:numId w:val="15"/>
        </w:numPr>
        <w:ind w:left="2160"/>
      </w:pPr>
      <w:r>
        <w:t xml:space="preserve">By </w:t>
      </w:r>
      <w:proofErr w:type="gramStart"/>
      <w:r>
        <w:t>default</w:t>
      </w:r>
      <w:proofErr w:type="gramEnd"/>
      <w:r>
        <w:t xml:space="preserve"> is sorted by Tanggal Terakhir Di Update</w:t>
      </w:r>
    </w:p>
    <w:p w14:paraId="14E4E3CE" w14:textId="77777777" w:rsidR="007439EE" w:rsidRDefault="007439EE" w:rsidP="00014FAA">
      <w:pPr>
        <w:pStyle w:val="IFCNormalTextII"/>
        <w:numPr>
          <w:ilvl w:val="1"/>
          <w:numId w:val="15"/>
        </w:numPr>
        <w:ind w:left="2160"/>
      </w:pPr>
      <w:r>
        <w:t>Nama (by Tap)</w:t>
      </w:r>
    </w:p>
    <w:p w14:paraId="32928BFA" w14:textId="11E8CEA1" w:rsidR="007439EE" w:rsidRDefault="007439EE" w:rsidP="00014FAA">
      <w:pPr>
        <w:pStyle w:val="IFCNormalTextII"/>
        <w:numPr>
          <w:ilvl w:val="1"/>
          <w:numId w:val="15"/>
        </w:numPr>
        <w:ind w:left="2160"/>
      </w:pPr>
      <w:r>
        <w:t>Nomor SPAJ (</w:t>
      </w:r>
      <w:r w:rsidR="00C84BDA">
        <w:t>by Tap</w:t>
      </w:r>
      <w:r>
        <w:t>)</w:t>
      </w:r>
    </w:p>
    <w:p w14:paraId="3B10BE20" w14:textId="4854518E" w:rsidR="007439EE" w:rsidRDefault="004C2609" w:rsidP="00014FAA">
      <w:pPr>
        <w:pStyle w:val="IFCNormalTextII"/>
        <w:numPr>
          <w:ilvl w:val="1"/>
          <w:numId w:val="15"/>
        </w:numPr>
        <w:ind w:left="2160"/>
      </w:pPr>
      <w:r>
        <w:t>Sisa Waktu</w:t>
      </w:r>
      <w:r w:rsidR="007439EE">
        <w:t xml:space="preserve"> (by Tap)</w:t>
      </w:r>
    </w:p>
    <w:p w14:paraId="0C5AB655" w14:textId="77777777" w:rsidR="007439EE" w:rsidRDefault="007439EE" w:rsidP="00014FAA">
      <w:pPr>
        <w:pStyle w:val="IFCNormalTextII"/>
        <w:numPr>
          <w:ilvl w:val="0"/>
          <w:numId w:val="15"/>
        </w:numPr>
        <w:ind w:left="1440"/>
      </w:pPr>
      <w:r>
        <w:t>Delete SPAJ</w:t>
      </w:r>
    </w:p>
    <w:p w14:paraId="0F119327" w14:textId="77777777" w:rsidR="007439EE" w:rsidRDefault="007439EE" w:rsidP="00014FAA">
      <w:pPr>
        <w:pStyle w:val="IFCNormalTextII"/>
        <w:ind w:left="0"/>
      </w:pPr>
    </w:p>
    <w:p w14:paraId="30470274" w14:textId="5B36334C" w:rsidR="007439EE" w:rsidRDefault="00F902C4" w:rsidP="00014FAA">
      <w:pPr>
        <w:pStyle w:val="IFCNormalTextII"/>
        <w:ind w:left="1047" w:firstLine="0"/>
        <w:jc w:val="both"/>
      </w:pPr>
      <w:r>
        <w:t>Sisa Waktu</w:t>
      </w:r>
      <w:r w:rsidR="007439EE">
        <w:t xml:space="preserve"> </w:t>
      </w:r>
      <w:r>
        <w:t>is the time remaining for the agent to submit the SPAJ to the MPOS server. Once the time remaining expired, which it will show “</w:t>
      </w:r>
      <w:r w:rsidRPr="00985104">
        <w:rPr>
          <w:color w:val="FF0000"/>
        </w:rPr>
        <w:t>Waktu habis</w:t>
      </w:r>
      <w:r>
        <w:t>”, SPAJ will be void.</w:t>
      </w:r>
      <w:r w:rsidR="00B639F4">
        <w:t xml:space="preserve"> By </w:t>
      </w:r>
      <w:r w:rsidR="005377B2">
        <w:t>default,</w:t>
      </w:r>
      <w:r w:rsidR="00B639F4">
        <w:t xml:space="preserve"> the time is set to </w:t>
      </w:r>
      <w:del w:id="244" w:author="Andy Phan" w:date="2016-06-20T09:45:00Z">
        <w:r w:rsidR="00B639F4" w:rsidDel="004A5C6B">
          <w:delText xml:space="preserve">5 </w:delText>
        </w:r>
      </w:del>
      <w:ins w:id="245" w:author="Andy Phan" w:date="2016-06-20T09:45:00Z">
        <w:r w:rsidR="004A5C6B">
          <w:t xml:space="preserve">30 </w:t>
        </w:r>
      </w:ins>
      <w:r w:rsidR="00B639F4">
        <w:t>days.</w:t>
      </w:r>
    </w:p>
    <w:p w14:paraId="0128FF42" w14:textId="77777777" w:rsidR="007C7476" w:rsidRDefault="007C7476" w:rsidP="00014FAA">
      <w:pPr>
        <w:pStyle w:val="IFCNormalTextII"/>
        <w:ind w:left="1047" w:firstLine="0"/>
        <w:jc w:val="both"/>
      </w:pPr>
    </w:p>
    <w:p w14:paraId="1CD52600" w14:textId="2CC10F5F" w:rsidR="007C7476" w:rsidRDefault="007C7476" w:rsidP="00014FAA">
      <w:pPr>
        <w:pStyle w:val="IFCNormalTextII"/>
        <w:ind w:left="1047" w:firstLine="0"/>
        <w:jc w:val="both"/>
      </w:pPr>
      <w:r>
        <w:t>Before submission the following will be validated.</w:t>
      </w:r>
    </w:p>
    <w:tbl>
      <w:tblPr>
        <w:tblStyle w:val="TableGrid"/>
        <w:tblW w:w="0" w:type="auto"/>
        <w:tblInd w:w="1047" w:type="dxa"/>
        <w:tblLook w:val="04A0" w:firstRow="1" w:lastRow="0" w:firstColumn="1" w:lastColumn="0" w:noHBand="0" w:noVBand="1"/>
      </w:tblPr>
      <w:tblGrid>
        <w:gridCol w:w="753"/>
        <w:gridCol w:w="2084"/>
        <w:gridCol w:w="2861"/>
        <w:gridCol w:w="2471"/>
      </w:tblGrid>
      <w:tr w:rsidR="007C7476" w14:paraId="60202198" w14:textId="6298CAA7" w:rsidTr="00035E74">
        <w:tc>
          <w:tcPr>
            <w:tcW w:w="753" w:type="dxa"/>
            <w:shd w:val="clear" w:color="auto" w:fill="D9D9D9" w:themeFill="background1" w:themeFillShade="D9"/>
          </w:tcPr>
          <w:p w14:paraId="51B0D0D5" w14:textId="36A7F1E8" w:rsidR="007C7476" w:rsidRDefault="007C7476" w:rsidP="00014FAA">
            <w:pPr>
              <w:pStyle w:val="IFCNormalTextII"/>
              <w:ind w:left="0" w:firstLine="0"/>
              <w:jc w:val="both"/>
            </w:pPr>
            <w:r>
              <w:t>No.</w:t>
            </w:r>
          </w:p>
        </w:tc>
        <w:tc>
          <w:tcPr>
            <w:tcW w:w="2084" w:type="dxa"/>
            <w:shd w:val="clear" w:color="auto" w:fill="D9D9D9" w:themeFill="background1" w:themeFillShade="D9"/>
          </w:tcPr>
          <w:p w14:paraId="07485D9D" w14:textId="41A8E7DF" w:rsidR="007C7476" w:rsidRDefault="007C7476" w:rsidP="00014FAA">
            <w:pPr>
              <w:pStyle w:val="IFCNormalTextII"/>
              <w:ind w:left="0" w:firstLine="0"/>
              <w:jc w:val="both"/>
            </w:pPr>
            <w:r>
              <w:t xml:space="preserve">Validation </w:t>
            </w:r>
          </w:p>
        </w:tc>
        <w:tc>
          <w:tcPr>
            <w:tcW w:w="2861" w:type="dxa"/>
            <w:shd w:val="clear" w:color="auto" w:fill="D9D9D9" w:themeFill="background1" w:themeFillShade="D9"/>
          </w:tcPr>
          <w:p w14:paraId="7E3C0887" w14:textId="423C3A34" w:rsidR="007C7476" w:rsidRDefault="007C7476" w:rsidP="00014FAA">
            <w:pPr>
              <w:pStyle w:val="IFCNormalTextII"/>
              <w:ind w:left="0" w:firstLine="0"/>
              <w:jc w:val="both"/>
            </w:pPr>
            <w:r>
              <w:t>Remarks</w:t>
            </w:r>
          </w:p>
        </w:tc>
        <w:tc>
          <w:tcPr>
            <w:tcW w:w="2471" w:type="dxa"/>
            <w:shd w:val="clear" w:color="auto" w:fill="D9D9D9" w:themeFill="background1" w:themeFillShade="D9"/>
          </w:tcPr>
          <w:p w14:paraId="1AA34881" w14:textId="07D4334D" w:rsidR="007C7476" w:rsidRDefault="007C7476" w:rsidP="00014FAA">
            <w:pPr>
              <w:pStyle w:val="IFCNormalTextII"/>
              <w:ind w:left="0" w:firstLine="0"/>
              <w:jc w:val="both"/>
            </w:pPr>
            <w:r>
              <w:t>Control</w:t>
            </w:r>
          </w:p>
        </w:tc>
      </w:tr>
      <w:tr w:rsidR="007C7476" w14:paraId="69993C37" w14:textId="05213C8E" w:rsidTr="007C7476">
        <w:tc>
          <w:tcPr>
            <w:tcW w:w="753" w:type="dxa"/>
          </w:tcPr>
          <w:p w14:paraId="4BB5BC7A" w14:textId="1B91A4D3" w:rsidR="007C7476" w:rsidRDefault="007C7476" w:rsidP="00014FAA">
            <w:pPr>
              <w:pStyle w:val="IFCNormalTextII"/>
              <w:ind w:left="0" w:firstLine="0"/>
              <w:jc w:val="both"/>
            </w:pPr>
            <w:r>
              <w:t>1.</w:t>
            </w:r>
          </w:p>
        </w:tc>
        <w:tc>
          <w:tcPr>
            <w:tcW w:w="2084" w:type="dxa"/>
          </w:tcPr>
          <w:p w14:paraId="160C829E" w14:textId="3D6CF484" w:rsidR="007C7476" w:rsidRDefault="007C7476" w:rsidP="00014FAA">
            <w:pPr>
              <w:pStyle w:val="IFCNormalTextII"/>
              <w:ind w:left="0" w:firstLine="0"/>
              <w:jc w:val="both"/>
            </w:pPr>
            <w:r>
              <w:t>Product Version</w:t>
            </w:r>
          </w:p>
        </w:tc>
        <w:tc>
          <w:tcPr>
            <w:tcW w:w="2861" w:type="dxa"/>
          </w:tcPr>
          <w:p w14:paraId="78FBA942" w14:textId="4EFCCFB7" w:rsidR="007C7476" w:rsidRDefault="007C7476" w:rsidP="00014FAA">
            <w:pPr>
              <w:pStyle w:val="IFCNormalTextII"/>
              <w:ind w:left="0" w:firstLine="0"/>
              <w:jc w:val="both"/>
            </w:pPr>
            <w:r>
              <w:t xml:space="preserve">Any changes to the product will create a new version number, during product setup, there will be </w:t>
            </w:r>
            <w:r>
              <w:lastRenderedPageBreak/>
              <w:t>a flag to indicate the changes required upgrade or can bypass upgrade.</w:t>
            </w:r>
          </w:p>
        </w:tc>
        <w:tc>
          <w:tcPr>
            <w:tcW w:w="2471" w:type="dxa"/>
          </w:tcPr>
          <w:p w14:paraId="671CD632" w14:textId="40C2C96A" w:rsidR="007C7476" w:rsidRDefault="007C7476" w:rsidP="007C7476">
            <w:pPr>
              <w:pStyle w:val="IFCNormalTextII"/>
              <w:ind w:left="0" w:firstLine="0"/>
              <w:jc w:val="both"/>
            </w:pPr>
            <w:r>
              <w:lastRenderedPageBreak/>
              <w:t xml:space="preserve">If Product version required upgrades, system will disable submission for that </w:t>
            </w:r>
            <w:r>
              <w:lastRenderedPageBreak/>
              <w:t xml:space="preserve">case with the obsolete product attached.  </w:t>
            </w:r>
          </w:p>
        </w:tc>
      </w:tr>
      <w:tr w:rsidR="007C7476" w14:paraId="0CAF695B" w14:textId="77777777" w:rsidTr="007C7476">
        <w:tc>
          <w:tcPr>
            <w:tcW w:w="753" w:type="dxa"/>
          </w:tcPr>
          <w:p w14:paraId="04B2CABE" w14:textId="2C920777" w:rsidR="007C7476" w:rsidRDefault="007C7476" w:rsidP="00014FAA">
            <w:pPr>
              <w:pStyle w:val="IFCNormalTextII"/>
              <w:ind w:left="0" w:firstLine="0"/>
              <w:jc w:val="both"/>
            </w:pPr>
            <w:r>
              <w:lastRenderedPageBreak/>
              <w:t>2.</w:t>
            </w:r>
          </w:p>
        </w:tc>
        <w:tc>
          <w:tcPr>
            <w:tcW w:w="2084" w:type="dxa"/>
          </w:tcPr>
          <w:p w14:paraId="5A188A87" w14:textId="79352A8E" w:rsidR="007C7476" w:rsidRDefault="007C7476" w:rsidP="00014FAA">
            <w:pPr>
              <w:pStyle w:val="IFCNormalTextII"/>
              <w:ind w:left="0" w:firstLine="0"/>
              <w:jc w:val="both"/>
            </w:pPr>
            <w:r>
              <w:t>SPAJ Form</w:t>
            </w:r>
          </w:p>
        </w:tc>
        <w:tc>
          <w:tcPr>
            <w:tcW w:w="2861" w:type="dxa"/>
          </w:tcPr>
          <w:p w14:paraId="7A873D06" w14:textId="5EB3BB46" w:rsidR="007C7476" w:rsidRDefault="007C7476" w:rsidP="00035E74">
            <w:pPr>
              <w:pStyle w:val="IFCNormalTextII"/>
              <w:ind w:left="0" w:firstLine="0"/>
            </w:pPr>
            <w:r>
              <w:t>All changes to the SPAJ forms required upgrade</w:t>
            </w:r>
            <w:r w:rsidR="00035E74">
              <w:t>.</w:t>
            </w:r>
          </w:p>
        </w:tc>
        <w:tc>
          <w:tcPr>
            <w:tcW w:w="2471" w:type="dxa"/>
          </w:tcPr>
          <w:p w14:paraId="313D032B" w14:textId="4567CB66" w:rsidR="007C7476" w:rsidRDefault="007C7476" w:rsidP="007C7476">
            <w:pPr>
              <w:pStyle w:val="IFCNormalTextII"/>
              <w:ind w:left="0" w:firstLine="0"/>
              <w:jc w:val="both"/>
            </w:pPr>
            <w:r>
              <w:t>If SPAJ version number is not the same, system will disable submission.</w:t>
            </w:r>
          </w:p>
        </w:tc>
      </w:tr>
      <w:tr w:rsidR="007C7476" w14:paraId="580E8CDF" w14:textId="77777777" w:rsidTr="007C7476">
        <w:tc>
          <w:tcPr>
            <w:tcW w:w="753" w:type="dxa"/>
          </w:tcPr>
          <w:p w14:paraId="3D11B9C1" w14:textId="413F2ECA" w:rsidR="007C7476" w:rsidRDefault="007C7476" w:rsidP="00014FAA">
            <w:pPr>
              <w:pStyle w:val="IFCNormalTextII"/>
              <w:ind w:left="0" w:firstLine="0"/>
              <w:jc w:val="both"/>
            </w:pPr>
            <w:r>
              <w:t>3.</w:t>
            </w:r>
          </w:p>
        </w:tc>
        <w:tc>
          <w:tcPr>
            <w:tcW w:w="2084" w:type="dxa"/>
          </w:tcPr>
          <w:p w14:paraId="6C0FF302" w14:textId="6966136C" w:rsidR="007C7476" w:rsidRDefault="007C7476" w:rsidP="00014FAA">
            <w:pPr>
              <w:pStyle w:val="IFCNormalTextII"/>
              <w:ind w:left="0" w:firstLine="0"/>
              <w:jc w:val="both"/>
            </w:pPr>
            <w:r>
              <w:t>Health Questionnaires Form</w:t>
            </w:r>
          </w:p>
        </w:tc>
        <w:tc>
          <w:tcPr>
            <w:tcW w:w="2861" w:type="dxa"/>
          </w:tcPr>
          <w:p w14:paraId="3AEA8206" w14:textId="28C9236B" w:rsidR="007C7476" w:rsidRDefault="007C7476" w:rsidP="00035E74">
            <w:pPr>
              <w:pStyle w:val="IFCNormalTextII"/>
              <w:ind w:left="0" w:firstLine="0"/>
            </w:pPr>
            <w:r>
              <w:t xml:space="preserve">All changes to the </w:t>
            </w:r>
            <w:r w:rsidR="00035E74">
              <w:t>Health Questionnaires</w:t>
            </w:r>
            <w:r>
              <w:t xml:space="preserve"> forms required upgrade</w:t>
            </w:r>
            <w:r w:rsidR="00035E74">
              <w:t>.</w:t>
            </w:r>
          </w:p>
        </w:tc>
        <w:tc>
          <w:tcPr>
            <w:tcW w:w="2471" w:type="dxa"/>
          </w:tcPr>
          <w:p w14:paraId="518AE20A" w14:textId="26A324DF" w:rsidR="007C7476" w:rsidRDefault="00035E74" w:rsidP="00035E74">
            <w:pPr>
              <w:pStyle w:val="IFCNormalTextII"/>
              <w:ind w:left="0" w:firstLine="0"/>
              <w:jc w:val="both"/>
            </w:pPr>
            <w:r>
              <w:t>If Health Questionnaires Form version number is not the same, system will disable submission.</w:t>
            </w:r>
          </w:p>
        </w:tc>
      </w:tr>
    </w:tbl>
    <w:p w14:paraId="01120E73" w14:textId="77777777" w:rsidR="007C7476" w:rsidRDefault="007C7476" w:rsidP="00014FAA">
      <w:pPr>
        <w:pStyle w:val="IFCNormalTextII"/>
        <w:ind w:left="1047" w:firstLine="0"/>
        <w:jc w:val="both"/>
      </w:pPr>
    </w:p>
    <w:p w14:paraId="1940636A" w14:textId="77777777" w:rsidR="004348EB" w:rsidRDefault="004348EB" w:rsidP="00014FAA">
      <w:pPr>
        <w:pStyle w:val="IFCNormalTextII"/>
        <w:ind w:left="1047" w:firstLine="0"/>
        <w:jc w:val="both"/>
      </w:pPr>
    </w:p>
    <w:p w14:paraId="61502442" w14:textId="77777777" w:rsidR="004348EB" w:rsidRDefault="004348EB" w:rsidP="00014FAA">
      <w:pPr>
        <w:pStyle w:val="IFCNormalTextII"/>
        <w:ind w:left="1047" w:firstLine="0"/>
        <w:jc w:val="both"/>
      </w:pPr>
    </w:p>
    <w:p w14:paraId="54CF68FC" w14:textId="33FB80F6" w:rsidR="001D7508" w:rsidRPr="00077789" w:rsidRDefault="001D7508" w:rsidP="001D7508">
      <w:pPr>
        <w:pStyle w:val="IFCHeading11X"/>
        <w:rPr>
          <w:rFonts w:ascii="Arial" w:hAnsi="Arial"/>
        </w:rPr>
      </w:pPr>
      <w:bookmarkStart w:id="246" w:name="_Toc453154112"/>
      <w:r>
        <w:rPr>
          <w:rFonts w:ascii="Arial" w:hAnsi="Arial"/>
        </w:rPr>
        <w:t>Submitted SPAJ Listing</w:t>
      </w:r>
      <w:bookmarkEnd w:id="246"/>
    </w:p>
    <w:p w14:paraId="07058303" w14:textId="33EE7FC0" w:rsidR="00F902C4" w:rsidRDefault="00597147" w:rsidP="00597147">
      <w:pPr>
        <w:pStyle w:val="IFCNormalTextII"/>
        <w:ind w:left="840" w:firstLine="0"/>
        <w:jc w:val="both"/>
      </w:pPr>
      <w:r w:rsidRPr="00597147">
        <w:rPr>
          <w:noProof/>
          <w:lang w:eastAsia="en-US"/>
        </w:rPr>
        <w:drawing>
          <wp:inline distT="0" distB="0" distL="0" distR="0" wp14:anchorId="5FA7C1EA" wp14:editId="424D5AA8">
            <wp:extent cx="5715000" cy="25228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715000" cy="2522855"/>
                    </a:xfrm>
                    <a:prstGeom prst="rect">
                      <a:avLst/>
                    </a:prstGeom>
                  </pic:spPr>
                </pic:pic>
              </a:graphicData>
            </a:graphic>
          </wp:inline>
        </w:drawing>
      </w:r>
    </w:p>
    <w:p w14:paraId="3537A7BE" w14:textId="44C3C968" w:rsidR="00A6028F" w:rsidRDefault="00A6028F" w:rsidP="00A6028F">
      <w:pPr>
        <w:pStyle w:val="IFCNormalTextII"/>
        <w:ind w:left="919" w:hanging="79"/>
      </w:pPr>
      <w:r>
        <w:t>Features available in Submitted SPAJ Listing page</w:t>
      </w:r>
    </w:p>
    <w:p w14:paraId="332AE8BC" w14:textId="77777777" w:rsidR="00A6028F" w:rsidRDefault="00A6028F" w:rsidP="00A6028F">
      <w:pPr>
        <w:pStyle w:val="IFCNormalTextII"/>
        <w:numPr>
          <w:ilvl w:val="0"/>
          <w:numId w:val="15"/>
        </w:numPr>
        <w:ind w:left="1560"/>
      </w:pPr>
      <w:r>
        <w:t>Search by Nama, Nomor SPAJ and Nomor Identitas</w:t>
      </w:r>
    </w:p>
    <w:p w14:paraId="102F3D6E" w14:textId="77777777" w:rsidR="00A6028F" w:rsidRDefault="00A6028F" w:rsidP="00A6028F">
      <w:pPr>
        <w:pStyle w:val="IFCNormalTextII"/>
        <w:numPr>
          <w:ilvl w:val="0"/>
          <w:numId w:val="15"/>
        </w:numPr>
        <w:ind w:left="1560"/>
      </w:pPr>
      <w:r>
        <w:t xml:space="preserve">Sorting </w:t>
      </w:r>
    </w:p>
    <w:p w14:paraId="7F546339" w14:textId="00AD0424" w:rsidR="00A6028F" w:rsidRDefault="00A6028F" w:rsidP="00A6028F">
      <w:pPr>
        <w:pStyle w:val="IFCNormalTextII"/>
        <w:numPr>
          <w:ilvl w:val="1"/>
          <w:numId w:val="15"/>
        </w:numPr>
        <w:ind w:left="2280"/>
      </w:pPr>
      <w:r>
        <w:t xml:space="preserve">By </w:t>
      </w:r>
      <w:proofErr w:type="gramStart"/>
      <w:r>
        <w:t>default</w:t>
      </w:r>
      <w:proofErr w:type="gramEnd"/>
      <w:r>
        <w:t xml:space="preserve"> is sorted by Tanggal </w:t>
      </w:r>
      <w:r w:rsidR="00940319">
        <w:t>Di Submit</w:t>
      </w:r>
    </w:p>
    <w:p w14:paraId="636F7FBC" w14:textId="6FE9FF60" w:rsidR="00A6028F" w:rsidRDefault="00940319" w:rsidP="00A6028F">
      <w:pPr>
        <w:pStyle w:val="IFCNormalTextII"/>
        <w:numPr>
          <w:ilvl w:val="1"/>
          <w:numId w:val="15"/>
        </w:numPr>
        <w:ind w:left="2280"/>
      </w:pPr>
      <w:r>
        <w:t>Produk</w:t>
      </w:r>
      <w:r w:rsidR="00A6028F">
        <w:t xml:space="preserve"> (by Tap)</w:t>
      </w:r>
    </w:p>
    <w:p w14:paraId="372D52BA" w14:textId="65BC7E7E" w:rsidR="00A6028F" w:rsidRDefault="00940319" w:rsidP="00A6028F">
      <w:pPr>
        <w:pStyle w:val="IFCNormalTextII"/>
        <w:numPr>
          <w:ilvl w:val="1"/>
          <w:numId w:val="15"/>
        </w:numPr>
        <w:ind w:left="2280"/>
      </w:pPr>
      <w:r>
        <w:t>Status</w:t>
      </w:r>
      <w:r w:rsidR="00A6028F">
        <w:t xml:space="preserve"> (by Tap)</w:t>
      </w:r>
    </w:p>
    <w:p w14:paraId="60CB8B0D" w14:textId="77777777" w:rsidR="00A6028F" w:rsidRDefault="00A6028F" w:rsidP="00A6028F">
      <w:pPr>
        <w:pStyle w:val="IFCNormalTextII"/>
        <w:numPr>
          <w:ilvl w:val="0"/>
          <w:numId w:val="15"/>
        </w:numPr>
        <w:ind w:left="1560"/>
      </w:pPr>
      <w:r>
        <w:lastRenderedPageBreak/>
        <w:t>Delete SPAJ</w:t>
      </w:r>
    </w:p>
    <w:p w14:paraId="3516AFA9" w14:textId="77777777" w:rsidR="00F902C4" w:rsidRDefault="00F902C4" w:rsidP="00014FAA">
      <w:pPr>
        <w:pStyle w:val="IFCNormalTextII"/>
        <w:ind w:left="1047" w:firstLine="0"/>
        <w:jc w:val="both"/>
      </w:pPr>
    </w:p>
    <w:p w14:paraId="0DE0A7BE" w14:textId="3B13F832" w:rsidR="0052594C" w:rsidRDefault="0052594C" w:rsidP="0052594C">
      <w:pPr>
        <w:pStyle w:val="IFCHeading1X"/>
        <w:spacing w:before="240"/>
        <w:jc w:val="both"/>
        <w:rPr>
          <w:rFonts w:ascii="Arial" w:hAnsi="Arial" w:cs="Arial"/>
        </w:rPr>
      </w:pPr>
      <w:bookmarkStart w:id="247" w:name="_Toc453154113"/>
      <w:r>
        <w:rPr>
          <w:rFonts w:ascii="Arial" w:hAnsi="Arial" w:cs="Arial"/>
        </w:rPr>
        <w:t>creation of spaj</w:t>
      </w:r>
      <w:bookmarkEnd w:id="247"/>
    </w:p>
    <w:p w14:paraId="6AB3D9AF" w14:textId="77777777" w:rsidR="00990CBF" w:rsidRDefault="00990CBF" w:rsidP="00990CBF">
      <w:pPr>
        <w:pStyle w:val="IFCNormalTextII"/>
        <w:ind w:left="840" w:firstLine="0"/>
      </w:pPr>
      <w:r>
        <w:t xml:space="preserve">New SPAJ can only be created from the Sales Activities Management module. Below </w:t>
      </w:r>
      <w:proofErr w:type="gramStart"/>
      <w:r>
        <w:t>are</w:t>
      </w:r>
      <w:proofErr w:type="gramEnd"/>
      <w:r>
        <w:t xml:space="preserve"> the process flow.</w:t>
      </w:r>
    </w:p>
    <w:p w14:paraId="3D7C1A4C" w14:textId="55DB8884" w:rsidR="00990CBF" w:rsidRDefault="0063107D" w:rsidP="00990CBF">
      <w:pPr>
        <w:pStyle w:val="IFCNormalTextII"/>
        <w:ind w:left="750" w:firstLine="90"/>
      </w:pPr>
      <w:r>
        <w:rPr>
          <w:noProof/>
          <w:lang w:eastAsia="en-US"/>
        </w:rPr>
        <w:drawing>
          <wp:inline distT="0" distB="0" distL="0" distR="0" wp14:anchorId="42395989" wp14:editId="16FE18C7">
            <wp:extent cx="5715000" cy="668655"/>
            <wp:effectExtent l="0" t="0" r="0" b="0"/>
            <wp:docPr id="26" name="Picture 26" descr="../../eApplication/New%20SPAJ%20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pplication/New%20SPAJ%20Flow.png"/>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5715000" cy="668655"/>
                    </a:xfrm>
                    <a:prstGeom prst="rect">
                      <a:avLst/>
                    </a:prstGeom>
                    <a:noFill/>
                    <a:ln>
                      <a:noFill/>
                    </a:ln>
                  </pic:spPr>
                </pic:pic>
              </a:graphicData>
            </a:graphic>
          </wp:inline>
        </w:drawing>
      </w:r>
    </w:p>
    <w:p w14:paraId="6BF6BE61" w14:textId="283998BC" w:rsidR="0052594C" w:rsidRDefault="00990CBF" w:rsidP="00990CBF">
      <w:pPr>
        <w:pStyle w:val="IFCNormalTextII"/>
        <w:ind w:left="750" w:firstLine="90"/>
      </w:pPr>
      <w:r>
        <w:t xml:space="preserve"> </w:t>
      </w:r>
      <w:r w:rsidR="0063107D">
        <w:t xml:space="preserve">This URS will record the requirements on the </w:t>
      </w:r>
      <w:r w:rsidR="00A912C9">
        <w:t xml:space="preserve">new SPAJ </w:t>
      </w:r>
      <w:r w:rsidR="0063107D">
        <w:t>creation</w:t>
      </w:r>
      <w:r w:rsidR="00A912C9">
        <w:t>.</w:t>
      </w:r>
    </w:p>
    <w:p w14:paraId="5C439C4B" w14:textId="46F1A3DA" w:rsidR="00383342" w:rsidRDefault="00383342" w:rsidP="00990CBF">
      <w:pPr>
        <w:pStyle w:val="IFCNormalTextII"/>
        <w:ind w:left="750" w:firstLine="90"/>
      </w:pPr>
      <w:r>
        <w:t>It will start with the SPAJ Checklist.</w:t>
      </w:r>
    </w:p>
    <w:p w14:paraId="28CFCCD4" w14:textId="77777777" w:rsidR="00383342" w:rsidRDefault="00383342" w:rsidP="00990CBF">
      <w:pPr>
        <w:pStyle w:val="IFCNormalTextII"/>
        <w:ind w:left="750" w:firstLine="90"/>
      </w:pPr>
    </w:p>
    <w:p w14:paraId="090CC643" w14:textId="2FC58A2F" w:rsidR="0009344F" w:rsidRDefault="00917E7B" w:rsidP="00990CBF">
      <w:pPr>
        <w:pStyle w:val="IFCNormalTextII"/>
        <w:ind w:left="750" w:firstLine="90"/>
      </w:pPr>
      <w:r w:rsidRPr="00917E7B">
        <w:rPr>
          <w:noProof/>
          <w:lang w:eastAsia="en-US"/>
        </w:rPr>
        <w:drawing>
          <wp:inline distT="0" distB="0" distL="0" distR="0" wp14:anchorId="19FA1553" wp14:editId="5742911B">
            <wp:extent cx="5715000" cy="36855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715000" cy="3685540"/>
                    </a:xfrm>
                    <a:prstGeom prst="rect">
                      <a:avLst/>
                    </a:prstGeom>
                  </pic:spPr>
                </pic:pic>
              </a:graphicData>
            </a:graphic>
          </wp:inline>
        </w:drawing>
      </w:r>
    </w:p>
    <w:p w14:paraId="76EA42FA" w14:textId="06AF5C35" w:rsidR="00C6375F" w:rsidRDefault="00C6375F" w:rsidP="00990CBF">
      <w:pPr>
        <w:pStyle w:val="IFCNormalTextII"/>
        <w:ind w:left="750" w:firstLine="90"/>
      </w:pPr>
      <w:r>
        <w:t>There are total 6 steps the agent need to complete before submission.</w:t>
      </w:r>
    </w:p>
    <w:p w14:paraId="1418638A" w14:textId="1644217A" w:rsidR="00C6375F" w:rsidRDefault="00C6375F" w:rsidP="00C6375F">
      <w:pPr>
        <w:pStyle w:val="IFCNormalTextII"/>
        <w:numPr>
          <w:ilvl w:val="0"/>
          <w:numId w:val="29"/>
        </w:numPr>
      </w:pPr>
      <w:r>
        <w:t xml:space="preserve">Select Sales Illustration </w:t>
      </w:r>
    </w:p>
    <w:p w14:paraId="2DF47548" w14:textId="76F96B39" w:rsidR="00C6375F" w:rsidRDefault="00C6375F" w:rsidP="00C6375F">
      <w:pPr>
        <w:pStyle w:val="IFCNormalTextII"/>
        <w:numPr>
          <w:ilvl w:val="1"/>
          <w:numId w:val="29"/>
        </w:numPr>
      </w:pPr>
      <w:r>
        <w:t>This is done during Sales Activities Management stage, and it will be auto selected in the SPAJ module.</w:t>
      </w:r>
    </w:p>
    <w:p w14:paraId="4EC50263" w14:textId="08B1919E" w:rsidR="00C6375F" w:rsidRDefault="00C6375F" w:rsidP="00C6375F">
      <w:pPr>
        <w:pStyle w:val="IFCNormalTextII"/>
        <w:numPr>
          <w:ilvl w:val="0"/>
          <w:numId w:val="29"/>
        </w:numPr>
      </w:pPr>
      <w:r>
        <w:t>Select Customer Fact Find</w:t>
      </w:r>
    </w:p>
    <w:p w14:paraId="5993730D" w14:textId="53A2457D" w:rsidR="00C6375F" w:rsidRDefault="00C6375F" w:rsidP="00C6375F">
      <w:pPr>
        <w:pStyle w:val="IFCNormalTextII"/>
        <w:numPr>
          <w:ilvl w:val="1"/>
          <w:numId w:val="29"/>
        </w:numPr>
      </w:pPr>
      <w:r>
        <w:t xml:space="preserve">This is also done during Sales Activities Management </w:t>
      </w:r>
      <w:proofErr w:type="gramStart"/>
      <w:r>
        <w:t>stage,</w:t>
      </w:r>
      <w:proofErr w:type="gramEnd"/>
      <w:r>
        <w:t xml:space="preserve"> it will be </w:t>
      </w:r>
      <w:r>
        <w:lastRenderedPageBreak/>
        <w:t>auto selected based on the Pemegang Polis information.</w:t>
      </w:r>
    </w:p>
    <w:p w14:paraId="3956D7D1" w14:textId="587C039F" w:rsidR="00C6375F" w:rsidRDefault="00263411" w:rsidP="00C6375F">
      <w:pPr>
        <w:pStyle w:val="IFCNormalTextII"/>
        <w:numPr>
          <w:ilvl w:val="0"/>
          <w:numId w:val="29"/>
        </w:numPr>
      </w:pPr>
      <w:r>
        <w:t>To Complete SPAJ Details</w:t>
      </w:r>
    </w:p>
    <w:p w14:paraId="3DCF65AA" w14:textId="302CBD6D" w:rsidR="00263411" w:rsidRDefault="00263411" w:rsidP="00263411">
      <w:pPr>
        <w:pStyle w:val="IFCNormalTextII"/>
        <w:numPr>
          <w:ilvl w:val="1"/>
          <w:numId w:val="29"/>
        </w:numPr>
      </w:pPr>
      <w:r>
        <w:t>This is the section will capture the following:</w:t>
      </w:r>
    </w:p>
    <w:p w14:paraId="28A3D4F0" w14:textId="24E2AED0" w:rsidR="00263411" w:rsidRDefault="00263411" w:rsidP="00263411">
      <w:pPr>
        <w:pStyle w:val="IFCNormalTextII"/>
        <w:numPr>
          <w:ilvl w:val="2"/>
          <w:numId w:val="29"/>
        </w:numPr>
      </w:pPr>
      <w:r>
        <w:t>Data Calon Pemegang Polis (auto populated from Data Nasabah)</w:t>
      </w:r>
    </w:p>
    <w:p w14:paraId="3F6BC7F4" w14:textId="231B092E" w:rsidR="00263411" w:rsidRDefault="00263411" w:rsidP="00263411">
      <w:pPr>
        <w:pStyle w:val="IFCNormalTextII"/>
        <w:numPr>
          <w:ilvl w:val="2"/>
          <w:numId w:val="29"/>
        </w:numPr>
      </w:pPr>
      <w:r>
        <w:t>Data Calon Tertanggung (auto populated from Data Nasabah)</w:t>
      </w:r>
    </w:p>
    <w:p w14:paraId="13A59ADF" w14:textId="19E965FD" w:rsidR="003E1BB2" w:rsidRDefault="003E1BB2" w:rsidP="00263411">
      <w:pPr>
        <w:pStyle w:val="IFCNormalTextII"/>
        <w:numPr>
          <w:ilvl w:val="2"/>
          <w:numId w:val="29"/>
        </w:numPr>
      </w:pPr>
      <w:r>
        <w:t>Perusahaan / B</w:t>
      </w:r>
      <w:del w:id="248" w:author="Andy Phan" w:date="2016-06-08T12:59:00Z">
        <w:r w:rsidDel="006647B2">
          <w:delText>erb</w:delText>
        </w:r>
      </w:del>
      <w:r>
        <w:t>adan Hukum</w:t>
      </w:r>
    </w:p>
    <w:p w14:paraId="27592CDE" w14:textId="1B641547" w:rsidR="00263411" w:rsidRDefault="00263411" w:rsidP="00263411">
      <w:pPr>
        <w:pStyle w:val="IFCNormalTextII"/>
        <w:numPr>
          <w:ilvl w:val="2"/>
          <w:numId w:val="29"/>
        </w:numPr>
      </w:pPr>
      <w:r>
        <w:t>Data Calon Penerima Manfaat</w:t>
      </w:r>
    </w:p>
    <w:p w14:paraId="5F3BFCF4" w14:textId="2E96E757" w:rsidR="00263411" w:rsidRDefault="00263411" w:rsidP="00263411">
      <w:pPr>
        <w:pStyle w:val="IFCNormalTextII"/>
        <w:numPr>
          <w:ilvl w:val="2"/>
          <w:numId w:val="29"/>
        </w:numPr>
      </w:pPr>
      <w:r>
        <w:t>Ilustrasi (auto populated from SI)</w:t>
      </w:r>
    </w:p>
    <w:p w14:paraId="7C1AE382" w14:textId="20B3C34C" w:rsidR="00263411" w:rsidRDefault="00263411" w:rsidP="00263411">
      <w:pPr>
        <w:pStyle w:val="IFCNormalTextII"/>
        <w:numPr>
          <w:ilvl w:val="2"/>
          <w:numId w:val="29"/>
        </w:numPr>
      </w:pPr>
      <w:r>
        <w:t>Data Pembayaran Premi</w:t>
      </w:r>
    </w:p>
    <w:p w14:paraId="6E35CAD8" w14:textId="683009D5" w:rsidR="00263411" w:rsidRDefault="00263411" w:rsidP="00263411">
      <w:pPr>
        <w:pStyle w:val="IFCNormalTextII"/>
        <w:numPr>
          <w:ilvl w:val="2"/>
          <w:numId w:val="29"/>
        </w:numPr>
      </w:pPr>
      <w:r>
        <w:t>Data Kesehatan</w:t>
      </w:r>
    </w:p>
    <w:p w14:paraId="2B57F3C8" w14:textId="1FAFE171" w:rsidR="00263411" w:rsidRDefault="00263411" w:rsidP="00263411">
      <w:pPr>
        <w:pStyle w:val="IFCNormalTextII"/>
        <w:numPr>
          <w:ilvl w:val="0"/>
          <w:numId w:val="29"/>
        </w:numPr>
      </w:pPr>
      <w:r>
        <w:t>Forms Generation and Verification</w:t>
      </w:r>
    </w:p>
    <w:p w14:paraId="15F629D7" w14:textId="77EB6442" w:rsidR="00263411" w:rsidRDefault="00263411" w:rsidP="00263411">
      <w:pPr>
        <w:pStyle w:val="IFCNormalTextII"/>
        <w:numPr>
          <w:ilvl w:val="1"/>
          <w:numId w:val="29"/>
        </w:numPr>
      </w:pPr>
      <w:r>
        <w:t>All data captured will be populated into the PDF digital SPAJ form.</w:t>
      </w:r>
    </w:p>
    <w:p w14:paraId="396878B4" w14:textId="6446D570" w:rsidR="00263411" w:rsidRDefault="00263411" w:rsidP="00263411">
      <w:pPr>
        <w:pStyle w:val="IFCNormalTextII"/>
        <w:numPr>
          <w:ilvl w:val="0"/>
          <w:numId w:val="29"/>
        </w:numPr>
      </w:pPr>
      <w:r>
        <w:t xml:space="preserve">To Capture Proof of Identification </w:t>
      </w:r>
    </w:p>
    <w:p w14:paraId="1C723423" w14:textId="6A8B9F4D" w:rsidR="00263411" w:rsidRDefault="00263411" w:rsidP="00263411">
      <w:pPr>
        <w:pStyle w:val="IFCNormalTextII"/>
        <w:numPr>
          <w:ilvl w:val="1"/>
          <w:numId w:val="29"/>
        </w:numPr>
      </w:pPr>
      <w:r>
        <w:t>To snap pictures of the supporting document using the iPAD camera</w:t>
      </w:r>
    </w:p>
    <w:p w14:paraId="32AE7A03" w14:textId="671B0DBE" w:rsidR="00263411" w:rsidRDefault="00263411" w:rsidP="00263411">
      <w:pPr>
        <w:pStyle w:val="IFCNormalTextII"/>
        <w:numPr>
          <w:ilvl w:val="0"/>
          <w:numId w:val="29"/>
        </w:numPr>
      </w:pPr>
      <w:r>
        <w:t xml:space="preserve">To Obtain the e-Signature from Respective Parties </w:t>
      </w:r>
    </w:p>
    <w:p w14:paraId="07622C21" w14:textId="77777777" w:rsidR="00383342" w:rsidRDefault="00383342" w:rsidP="00383342">
      <w:pPr>
        <w:pStyle w:val="IFCNormalTextII"/>
      </w:pPr>
    </w:p>
    <w:p w14:paraId="46A2E423" w14:textId="63B2A621" w:rsidR="0029077F" w:rsidRDefault="0029077F" w:rsidP="0029077F">
      <w:pPr>
        <w:pStyle w:val="IFCNormalTextII"/>
        <w:numPr>
          <w:ilvl w:val="0"/>
          <w:numId w:val="30"/>
        </w:numPr>
      </w:pPr>
      <w:r>
        <w:t>Each completed checklist will be highlighted.</w:t>
      </w:r>
    </w:p>
    <w:p w14:paraId="2AA98981" w14:textId="30870B09" w:rsidR="00BE4945" w:rsidRDefault="00BE4945" w:rsidP="0029077F">
      <w:pPr>
        <w:pStyle w:val="IFCNormalTextII"/>
        <w:numPr>
          <w:ilvl w:val="0"/>
          <w:numId w:val="30"/>
        </w:numPr>
      </w:pPr>
      <w:r>
        <w:t>Once the e-Signature is captured completely, the “Confirm &amp; Assign SPAJ Number” will be enabled.</w:t>
      </w:r>
    </w:p>
    <w:p w14:paraId="196B9E90" w14:textId="20F7AD94" w:rsidR="0023007E" w:rsidRDefault="0023007E" w:rsidP="0029077F">
      <w:pPr>
        <w:pStyle w:val="IFCNormalTextII"/>
        <w:numPr>
          <w:ilvl w:val="0"/>
          <w:numId w:val="30"/>
        </w:numPr>
      </w:pPr>
      <w:r>
        <w:t>SPAJ number will only be issued when the “</w:t>
      </w:r>
      <w:r w:rsidR="00BE4945">
        <w:t>Confirm &amp; Assign SPAJ Number</w:t>
      </w:r>
      <w:r>
        <w:t>” button is click.</w:t>
      </w:r>
    </w:p>
    <w:p w14:paraId="25DE126B" w14:textId="77777777" w:rsidR="001017BB" w:rsidRDefault="001017BB" w:rsidP="001017BB">
      <w:pPr>
        <w:pStyle w:val="IFCNormalTextII"/>
      </w:pPr>
    </w:p>
    <w:p w14:paraId="53755DF3" w14:textId="1466DCB7" w:rsidR="001017BB" w:rsidRDefault="001017BB" w:rsidP="001017BB">
      <w:pPr>
        <w:pStyle w:val="IFCNormalTextII"/>
        <w:ind w:left="990"/>
      </w:pPr>
      <w:r w:rsidRPr="001017BB">
        <w:rPr>
          <w:noProof/>
          <w:lang w:eastAsia="en-US"/>
        </w:rPr>
        <w:lastRenderedPageBreak/>
        <w:drawing>
          <wp:inline distT="0" distB="0" distL="0" distR="0" wp14:anchorId="492E1FE3" wp14:editId="39FB6CDF">
            <wp:extent cx="5715000" cy="3685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715000" cy="3685540"/>
                    </a:xfrm>
                    <a:prstGeom prst="rect">
                      <a:avLst/>
                    </a:prstGeom>
                  </pic:spPr>
                </pic:pic>
              </a:graphicData>
            </a:graphic>
          </wp:inline>
        </w:drawing>
      </w:r>
    </w:p>
    <w:p w14:paraId="4DC6C246" w14:textId="77777777" w:rsidR="007C2564" w:rsidRDefault="007C2564" w:rsidP="00740A1C">
      <w:pPr>
        <w:pStyle w:val="IFCNormalTextII"/>
        <w:ind w:left="0" w:firstLine="0"/>
      </w:pPr>
    </w:p>
    <w:p w14:paraId="70E3FE65" w14:textId="17697D0C" w:rsidR="00A17A73" w:rsidRDefault="00A17A73" w:rsidP="00A17A73">
      <w:pPr>
        <w:pStyle w:val="IFCHeading1X"/>
        <w:spacing w:before="240"/>
        <w:jc w:val="both"/>
        <w:rPr>
          <w:rFonts w:ascii="Arial" w:hAnsi="Arial" w:cs="Arial"/>
        </w:rPr>
      </w:pPr>
      <w:bookmarkStart w:id="249" w:name="_Toc453154114"/>
      <w:r>
        <w:rPr>
          <w:rFonts w:ascii="Arial" w:hAnsi="Arial" w:cs="Arial"/>
        </w:rPr>
        <w:t>To Complete SPAJ details</w:t>
      </w:r>
      <w:bookmarkEnd w:id="249"/>
    </w:p>
    <w:p w14:paraId="5A5D6199" w14:textId="0A771109" w:rsidR="00575FCC" w:rsidRDefault="00575FCC" w:rsidP="00575FCC">
      <w:pPr>
        <w:pStyle w:val="IFCHeading1XNormalText"/>
        <w:ind w:left="840"/>
      </w:pPr>
      <w:r>
        <w:t xml:space="preserve">This module </w:t>
      </w:r>
      <w:proofErr w:type="gramStart"/>
      <w:r>
        <w:t>capture</w:t>
      </w:r>
      <w:proofErr w:type="gramEnd"/>
      <w:r>
        <w:t xml:space="preserve"> the following:</w:t>
      </w:r>
    </w:p>
    <w:p w14:paraId="14D54CDB" w14:textId="77777777" w:rsidR="00575FCC" w:rsidRDefault="00575FCC" w:rsidP="00575FCC">
      <w:pPr>
        <w:pStyle w:val="IFCNormalTextII"/>
        <w:numPr>
          <w:ilvl w:val="1"/>
          <w:numId w:val="29"/>
        </w:numPr>
      </w:pPr>
      <w:r>
        <w:t>Data Calon Pemegang Polis (auto populated from Data Nasabah)</w:t>
      </w:r>
    </w:p>
    <w:p w14:paraId="55F22514" w14:textId="77777777" w:rsidR="00575FCC" w:rsidRDefault="00575FCC" w:rsidP="00575FCC">
      <w:pPr>
        <w:pStyle w:val="IFCNormalTextII"/>
        <w:numPr>
          <w:ilvl w:val="1"/>
          <w:numId w:val="29"/>
        </w:numPr>
      </w:pPr>
      <w:r>
        <w:t>Data Calon Tertanggung (auto populated from Data Nasabah)</w:t>
      </w:r>
    </w:p>
    <w:p w14:paraId="2E0EC051" w14:textId="71732065" w:rsidR="003E1BB2" w:rsidRDefault="003E1BB2" w:rsidP="00575FCC">
      <w:pPr>
        <w:pStyle w:val="IFCNormalTextII"/>
        <w:numPr>
          <w:ilvl w:val="1"/>
          <w:numId w:val="29"/>
        </w:numPr>
      </w:pPr>
      <w:r>
        <w:t>Perusahaan / B</w:t>
      </w:r>
      <w:del w:id="250" w:author="Andy Phan" w:date="2016-06-08T12:59:00Z">
        <w:r w:rsidDel="006647B2">
          <w:delText>erb</w:delText>
        </w:r>
      </w:del>
      <w:r>
        <w:t>adan Hukum</w:t>
      </w:r>
    </w:p>
    <w:p w14:paraId="458560F5" w14:textId="77777777" w:rsidR="00575FCC" w:rsidRDefault="00575FCC" w:rsidP="00575FCC">
      <w:pPr>
        <w:pStyle w:val="IFCNormalTextII"/>
        <w:numPr>
          <w:ilvl w:val="1"/>
          <w:numId w:val="29"/>
        </w:numPr>
      </w:pPr>
      <w:r>
        <w:t>Data Calon Penerima Manfaat</w:t>
      </w:r>
    </w:p>
    <w:p w14:paraId="28E5780A" w14:textId="77777777" w:rsidR="00575FCC" w:rsidRDefault="00575FCC" w:rsidP="00575FCC">
      <w:pPr>
        <w:pStyle w:val="IFCNormalTextII"/>
        <w:numPr>
          <w:ilvl w:val="1"/>
          <w:numId w:val="29"/>
        </w:numPr>
      </w:pPr>
      <w:r>
        <w:t>Ilustrasi (auto populated from SI)</w:t>
      </w:r>
    </w:p>
    <w:p w14:paraId="063AD3BB" w14:textId="77777777" w:rsidR="00575FCC" w:rsidRDefault="00575FCC" w:rsidP="00575FCC">
      <w:pPr>
        <w:pStyle w:val="IFCNormalTextII"/>
        <w:numPr>
          <w:ilvl w:val="1"/>
          <w:numId w:val="29"/>
        </w:numPr>
      </w:pPr>
      <w:r>
        <w:t>Data Pembayaran Premi</w:t>
      </w:r>
    </w:p>
    <w:p w14:paraId="19D953F9" w14:textId="77777777" w:rsidR="00575FCC" w:rsidRDefault="00575FCC" w:rsidP="00575FCC">
      <w:pPr>
        <w:pStyle w:val="IFCNormalTextII"/>
        <w:numPr>
          <w:ilvl w:val="1"/>
          <w:numId w:val="29"/>
        </w:numPr>
      </w:pPr>
      <w:r>
        <w:t>Data Kesehatan</w:t>
      </w:r>
    </w:p>
    <w:p w14:paraId="36FFB2B1" w14:textId="77777777" w:rsidR="00575FCC" w:rsidRDefault="00575FCC" w:rsidP="00575FCC">
      <w:pPr>
        <w:pStyle w:val="IFCHeading1XNormalText"/>
        <w:ind w:left="840"/>
      </w:pPr>
    </w:p>
    <w:p w14:paraId="28C34021" w14:textId="27B643B1" w:rsidR="001A787E" w:rsidRDefault="001A787E" w:rsidP="001A787E">
      <w:pPr>
        <w:pStyle w:val="IFCHeading11X"/>
      </w:pPr>
      <w:bookmarkStart w:id="251" w:name="_Toc453154115"/>
      <w:r>
        <w:t>Data calon pemegang polis</w:t>
      </w:r>
      <w:bookmarkEnd w:id="251"/>
    </w:p>
    <w:p w14:paraId="4BFC8BA5" w14:textId="35ADF513" w:rsidR="00D220E0" w:rsidRDefault="00D220E0" w:rsidP="00023550">
      <w:pPr>
        <w:pStyle w:val="IFCNormalTextII"/>
        <w:ind w:left="1110"/>
      </w:pPr>
      <w:r>
        <w:t xml:space="preserve">This forms will </w:t>
      </w:r>
      <w:proofErr w:type="gramStart"/>
      <w:r>
        <w:t>captured</w:t>
      </w:r>
      <w:proofErr w:type="gramEnd"/>
      <w:r>
        <w:t xml:space="preserve"> the Data Calon Pemegang Polis.</w:t>
      </w:r>
    </w:p>
    <w:p w14:paraId="6D9F99AA" w14:textId="4A8EC385" w:rsidR="00023550" w:rsidDel="00F915CB" w:rsidRDefault="001D0FA6" w:rsidP="00023550">
      <w:pPr>
        <w:pStyle w:val="IFCNormalTextII"/>
        <w:ind w:left="1110"/>
        <w:rPr>
          <w:del w:id="252" w:author="Andy Phan" w:date="2016-06-08T13:05:00Z"/>
        </w:rPr>
      </w:pPr>
      <w:r w:rsidRPr="001D0FA6">
        <w:rPr>
          <w:noProof/>
        </w:rPr>
        <w:lastRenderedPageBreak/>
        <w:drawing>
          <wp:inline distT="0" distB="0" distL="0" distR="0" wp14:anchorId="61EF92DE" wp14:editId="2E82A70D">
            <wp:extent cx="5715000" cy="2305050"/>
            <wp:effectExtent l="0" t="0" r="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715000" cy="2305050"/>
                    </a:xfrm>
                    <a:prstGeom prst="rect">
                      <a:avLst/>
                    </a:prstGeom>
                  </pic:spPr>
                </pic:pic>
              </a:graphicData>
            </a:graphic>
          </wp:inline>
        </w:drawing>
      </w:r>
    </w:p>
    <w:p w14:paraId="1450002F" w14:textId="65C23809" w:rsidR="001D0FA6" w:rsidRDefault="001D0FA6" w:rsidP="00F915CB">
      <w:pPr>
        <w:pStyle w:val="IFCNormalTextII"/>
        <w:ind w:left="1110"/>
        <w:rPr>
          <w:ins w:id="253" w:author="Andy Phan" w:date="2016-06-08T13:04:00Z"/>
        </w:rPr>
      </w:pPr>
      <w:del w:id="254" w:author="Andy Phan" w:date="2016-06-08T13:04:00Z">
        <w:r w:rsidRPr="001D0FA6" w:rsidDel="00F915CB">
          <w:rPr>
            <w:noProof/>
            <w:lang w:eastAsia="en-US"/>
          </w:rPr>
          <w:drawing>
            <wp:inline distT="0" distB="0" distL="0" distR="0" wp14:anchorId="36F6CD87" wp14:editId="66ECA0E9">
              <wp:extent cx="5715000" cy="277304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715000" cy="2773045"/>
                      </a:xfrm>
                      <a:prstGeom prst="rect">
                        <a:avLst/>
                      </a:prstGeom>
                    </pic:spPr>
                  </pic:pic>
                </a:graphicData>
              </a:graphic>
            </wp:inline>
          </w:drawing>
        </w:r>
      </w:del>
    </w:p>
    <w:p w14:paraId="49F843BA" w14:textId="413F99F4" w:rsidR="00F915CB" w:rsidRDefault="00F915CB" w:rsidP="00023550">
      <w:pPr>
        <w:pStyle w:val="IFCNormalTextII"/>
        <w:ind w:left="1110"/>
      </w:pPr>
      <w:ins w:id="255" w:author="Andy Phan" w:date="2016-06-08T13:04:00Z">
        <w:r w:rsidRPr="00F915CB">
          <w:rPr>
            <w:noProof/>
            <w:lang w:eastAsia="en-US"/>
          </w:rPr>
          <w:drawing>
            <wp:inline distT="0" distB="0" distL="0" distR="0" wp14:anchorId="40020F4A" wp14:editId="5D4CFE27">
              <wp:extent cx="5615522" cy="27708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screen">
                        <a:extLst>
                          <a:ext uri="{28A0092B-C50C-407E-A947-70E740481C1C}">
                            <a14:useLocalDpi xmlns:a14="http://schemas.microsoft.com/office/drawing/2010/main"/>
                          </a:ext>
                        </a:extLst>
                      </a:blip>
                      <a:srcRect t="3376"/>
                      <a:stretch/>
                    </pic:blipFill>
                    <pic:spPr bwMode="auto">
                      <a:xfrm>
                        <a:off x="0" y="0"/>
                        <a:ext cx="5616000" cy="2771078"/>
                      </a:xfrm>
                      <a:prstGeom prst="rect">
                        <a:avLst/>
                      </a:prstGeom>
                      <a:ln>
                        <a:noFill/>
                      </a:ln>
                      <a:extLst>
                        <a:ext uri="{53640926-AAD7-44D8-BBD7-CCE9431645EC}">
                          <a14:shadowObscured xmlns:a14="http://schemas.microsoft.com/office/drawing/2010/main"/>
                        </a:ext>
                      </a:extLst>
                    </pic:spPr>
                  </pic:pic>
                </a:graphicData>
              </a:graphic>
            </wp:inline>
          </w:drawing>
        </w:r>
      </w:ins>
    </w:p>
    <w:p w14:paraId="1EDD9FCD" w14:textId="04B95FDD" w:rsidR="001D0FA6" w:rsidRDefault="001D0FA6" w:rsidP="00023550">
      <w:pPr>
        <w:pStyle w:val="IFCNormalTextII"/>
        <w:ind w:left="1110"/>
      </w:pPr>
      <w:r w:rsidRPr="001D0FA6">
        <w:rPr>
          <w:noProof/>
          <w:lang w:eastAsia="en-US"/>
        </w:rPr>
        <w:lastRenderedPageBreak/>
        <w:drawing>
          <wp:inline distT="0" distB="0" distL="0" distR="0" wp14:anchorId="569F61F2" wp14:editId="117453BD">
            <wp:extent cx="5715000" cy="317690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715000" cy="3176905"/>
                    </a:xfrm>
                    <a:prstGeom prst="rect">
                      <a:avLst/>
                    </a:prstGeom>
                  </pic:spPr>
                </pic:pic>
              </a:graphicData>
            </a:graphic>
          </wp:inline>
        </w:drawing>
      </w:r>
    </w:p>
    <w:tbl>
      <w:tblPr>
        <w:tblStyle w:val="TableGrid"/>
        <w:tblW w:w="8874" w:type="dxa"/>
        <w:tblInd w:w="964" w:type="dxa"/>
        <w:tblLook w:val="04A0" w:firstRow="1" w:lastRow="0" w:firstColumn="1" w:lastColumn="0" w:noHBand="0" w:noVBand="1"/>
      </w:tblPr>
      <w:tblGrid>
        <w:gridCol w:w="2779"/>
        <w:gridCol w:w="1091"/>
        <w:gridCol w:w="949"/>
        <w:gridCol w:w="1276"/>
        <w:gridCol w:w="2779"/>
      </w:tblGrid>
      <w:tr w:rsidR="00295D77" w:rsidRPr="00775F88" w14:paraId="4B5720C7" w14:textId="77777777" w:rsidTr="00BC65D4">
        <w:tc>
          <w:tcPr>
            <w:tcW w:w="2779" w:type="dxa"/>
            <w:shd w:val="clear" w:color="auto" w:fill="F2F2F2" w:themeFill="background1" w:themeFillShade="F2"/>
          </w:tcPr>
          <w:p w14:paraId="212784C6" w14:textId="15C6BCC6" w:rsidR="000A0A03" w:rsidRPr="00775F88" w:rsidRDefault="000A0A03" w:rsidP="00775F88">
            <w:pPr>
              <w:pStyle w:val="IFCNormalTextII"/>
              <w:tabs>
                <w:tab w:val="right" w:pos="2464"/>
              </w:tabs>
              <w:spacing w:line="240" w:lineRule="auto"/>
              <w:ind w:left="0" w:firstLine="0"/>
              <w:rPr>
                <w:sz w:val="18"/>
              </w:rPr>
            </w:pPr>
            <w:r w:rsidRPr="00775F88">
              <w:rPr>
                <w:sz w:val="18"/>
              </w:rPr>
              <w:t>Field</w:t>
            </w:r>
            <w:r w:rsidRPr="00775F88">
              <w:rPr>
                <w:sz w:val="18"/>
              </w:rPr>
              <w:tab/>
            </w:r>
          </w:p>
        </w:tc>
        <w:tc>
          <w:tcPr>
            <w:tcW w:w="1091" w:type="dxa"/>
            <w:shd w:val="clear" w:color="auto" w:fill="F2F2F2" w:themeFill="background1" w:themeFillShade="F2"/>
          </w:tcPr>
          <w:p w14:paraId="041D7281" w14:textId="4CD3820B" w:rsidR="000A0A03" w:rsidRPr="00775F88" w:rsidRDefault="000A0A03" w:rsidP="00775F88">
            <w:pPr>
              <w:pStyle w:val="IFCNormalTextII"/>
              <w:spacing w:line="240" w:lineRule="auto"/>
              <w:ind w:left="0" w:firstLine="0"/>
              <w:jc w:val="center"/>
              <w:rPr>
                <w:sz w:val="18"/>
              </w:rPr>
            </w:pPr>
            <w:r w:rsidRPr="00775F88">
              <w:rPr>
                <w:sz w:val="18"/>
              </w:rPr>
              <w:t>Auto Populate</w:t>
            </w:r>
          </w:p>
        </w:tc>
        <w:tc>
          <w:tcPr>
            <w:tcW w:w="949" w:type="dxa"/>
            <w:shd w:val="clear" w:color="auto" w:fill="F2F2F2" w:themeFill="background1" w:themeFillShade="F2"/>
          </w:tcPr>
          <w:p w14:paraId="2F422AC3" w14:textId="0ADED4D2" w:rsidR="000A0A03" w:rsidRPr="00775F88" w:rsidRDefault="000A0A03" w:rsidP="00775F88">
            <w:pPr>
              <w:pStyle w:val="IFCNormalTextII"/>
              <w:spacing w:line="240" w:lineRule="auto"/>
              <w:ind w:left="0" w:firstLine="0"/>
              <w:jc w:val="center"/>
              <w:rPr>
                <w:sz w:val="18"/>
              </w:rPr>
            </w:pPr>
            <w:r w:rsidRPr="00775F88">
              <w:rPr>
                <w:sz w:val="18"/>
              </w:rPr>
              <w:t xml:space="preserve">Allowed </w:t>
            </w:r>
            <w:r w:rsidR="00295D77" w:rsidRPr="00775F88">
              <w:rPr>
                <w:sz w:val="18"/>
              </w:rPr>
              <w:t xml:space="preserve">Editing </w:t>
            </w:r>
          </w:p>
        </w:tc>
        <w:tc>
          <w:tcPr>
            <w:tcW w:w="1276" w:type="dxa"/>
            <w:shd w:val="clear" w:color="auto" w:fill="F2F2F2" w:themeFill="background1" w:themeFillShade="F2"/>
          </w:tcPr>
          <w:p w14:paraId="78BE78C8" w14:textId="6C3E5B51" w:rsidR="000A0A03" w:rsidRPr="00775F88" w:rsidRDefault="000A0A03" w:rsidP="00775F88">
            <w:pPr>
              <w:pStyle w:val="IFCNormalTextII"/>
              <w:spacing w:line="240" w:lineRule="auto"/>
              <w:ind w:left="0" w:firstLine="0"/>
              <w:jc w:val="center"/>
              <w:rPr>
                <w:sz w:val="18"/>
              </w:rPr>
            </w:pPr>
            <w:r w:rsidRPr="00775F88">
              <w:rPr>
                <w:sz w:val="18"/>
              </w:rPr>
              <w:t>Mandatory</w:t>
            </w:r>
          </w:p>
        </w:tc>
        <w:tc>
          <w:tcPr>
            <w:tcW w:w="2779" w:type="dxa"/>
            <w:shd w:val="clear" w:color="auto" w:fill="F2F2F2" w:themeFill="background1" w:themeFillShade="F2"/>
          </w:tcPr>
          <w:p w14:paraId="3E2C7A28" w14:textId="67FDFC58" w:rsidR="000A0A03" w:rsidRPr="00775F88" w:rsidRDefault="000A0A03" w:rsidP="00775F88">
            <w:pPr>
              <w:pStyle w:val="IFCNormalTextII"/>
              <w:spacing w:line="240" w:lineRule="auto"/>
              <w:ind w:left="0" w:firstLine="0"/>
              <w:rPr>
                <w:sz w:val="18"/>
              </w:rPr>
            </w:pPr>
            <w:r w:rsidRPr="00775F88">
              <w:rPr>
                <w:sz w:val="18"/>
              </w:rPr>
              <w:t>Validation</w:t>
            </w:r>
          </w:p>
        </w:tc>
      </w:tr>
      <w:tr w:rsidR="00295D77" w:rsidRPr="00775F88" w14:paraId="589C7EEE" w14:textId="77777777" w:rsidTr="00BC65D4">
        <w:tc>
          <w:tcPr>
            <w:tcW w:w="2779" w:type="dxa"/>
          </w:tcPr>
          <w:p w14:paraId="689160BC" w14:textId="5781E4CD" w:rsidR="000A0A03" w:rsidRPr="00775F88" w:rsidRDefault="000A0A03" w:rsidP="00775F88">
            <w:pPr>
              <w:pStyle w:val="IFCNormalTextII"/>
              <w:spacing w:line="240" w:lineRule="auto"/>
              <w:ind w:left="0" w:firstLine="0"/>
              <w:rPr>
                <w:sz w:val="18"/>
              </w:rPr>
            </w:pPr>
            <w:r w:rsidRPr="00775F88">
              <w:rPr>
                <w:sz w:val="18"/>
              </w:rPr>
              <w:t>Nomor CIN</w:t>
            </w:r>
          </w:p>
        </w:tc>
        <w:tc>
          <w:tcPr>
            <w:tcW w:w="1091" w:type="dxa"/>
          </w:tcPr>
          <w:p w14:paraId="2C390276" w14:textId="77777777" w:rsidR="000A0A03" w:rsidRPr="00775F88" w:rsidRDefault="000A0A03" w:rsidP="00775F88">
            <w:pPr>
              <w:pStyle w:val="IFCNormalTextII"/>
              <w:spacing w:line="240" w:lineRule="auto"/>
              <w:ind w:left="0" w:firstLine="0"/>
              <w:jc w:val="center"/>
              <w:rPr>
                <w:sz w:val="18"/>
              </w:rPr>
            </w:pPr>
          </w:p>
        </w:tc>
        <w:tc>
          <w:tcPr>
            <w:tcW w:w="949" w:type="dxa"/>
          </w:tcPr>
          <w:p w14:paraId="00727B83" w14:textId="77777777" w:rsidR="000A0A03" w:rsidRPr="00775F88" w:rsidRDefault="000A0A03" w:rsidP="00775F88">
            <w:pPr>
              <w:pStyle w:val="IFCNormalTextII"/>
              <w:spacing w:line="240" w:lineRule="auto"/>
              <w:ind w:left="0" w:firstLine="0"/>
              <w:jc w:val="center"/>
              <w:rPr>
                <w:sz w:val="18"/>
              </w:rPr>
            </w:pPr>
          </w:p>
        </w:tc>
        <w:tc>
          <w:tcPr>
            <w:tcW w:w="1276" w:type="dxa"/>
          </w:tcPr>
          <w:p w14:paraId="22202D81" w14:textId="186F49E4" w:rsidR="000A0A03" w:rsidRPr="00775F88" w:rsidRDefault="000A0A03" w:rsidP="00775F88">
            <w:pPr>
              <w:pStyle w:val="IFCNormalTextII"/>
              <w:spacing w:line="240" w:lineRule="auto"/>
              <w:ind w:left="0" w:firstLine="0"/>
              <w:jc w:val="center"/>
              <w:rPr>
                <w:sz w:val="18"/>
              </w:rPr>
            </w:pPr>
            <w:r w:rsidRPr="00775F88">
              <w:rPr>
                <w:sz w:val="18"/>
              </w:rPr>
              <w:t>Yes</w:t>
            </w:r>
          </w:p>
        </w:tc>
        <w:tc>
          <w:tcPr>
            <w:tcW w:w="2779" w:type="dxa"/>
          </w:tcPr>
          <w:p w14:paraId="477E7006" w14:textId="77777777" w:rsidR="000A0A03" w:rsidRPr="00775F88" w:rsidRDefault="000A0A03" w:rsidP="00775F88">
            <w:pPr>
              <w:pStyle w:val="IFCNormalTextII"/>
              <w:spacing w:line="240" w:lineRule="auto"/>
              <w:ind w:left="0" w:firstLine="0"/>
              <w:rPr>
                <w:sz w:val="18"/>
              </w:rPr>
            </w:pPr>
          </w:p>
        </w:tc>
      </w:tr>
      <w:tr w:rsidR="00295D77" w:rsidRPr="00775F88" w14:paraId="71A4BA09" w14:textId="77777777" w:rsidTr="00BC65D4">
        <w:tc>
          <w:tcPr>
            <w:tcW w:w="2779" w:type="dxa"/>
          </w:tcPr>
          <w:p w14:paraId="4DA290FD" w14:textId="2B80B35A" w:rsidR="000A0A03" w:rsidRPr="00775F88" w:rsidRDefault="000A0A03" w:rsidP="00775F88">
            <w:pPr>
              <w:pStyle w:val="IFCNormalTextII"/>
              <w:spacing w:line="240" w:lineRule="auto"/>
              <w:ind w:left="0" w:firstLine="0"/>
              <w:rPr>
                <w:sz w:val="18"/>
              </w:rPr>
            </w:pPr>
            <w:r w:rsidRPr="00775F88">
              <w:rPr>
                <w:sz w:val="18"/>
              </w:rPr>
              <w:t>Nama Lengkap</w:t>
            </w:r>
          </w:p>
        </w:tc>
        <w:tc>
          <w:tcPr>
            <w:tcW w:w="1091" w:type="dxa"/>
          </w:tcPr>
          <w:p w14:paraId="70A129C7" w14:textId="036D4EB4" w:rsidR="000A0A03" w:rsidRPr="00775F88" w:rsidRDefault="000A0A03" w:rsidP="00775F88">
            <w:pPr>
              <w:pStyle w:val="IFCNormalTextII"/>
              <w:spacing w:line="240" w:lineRule="auto"/>
              <w:ind w:left="0" w:firstLine="0"/>
              <w:jc w:val="center"/>
              <w:rPr>
                <w:sz w:val="18"/>
              </w:rPr>
            </w:pPr>
            <w:r w:rsidRPr="00775F88">
              <w:rPr>
                <w:sz w:val="18"/>
              </w:rPr>
              <w:t>Yes</w:t>
            </w:r>
          </w:p>
        </w:tc>
        <w:tc>
          <w:tcPr>
            <w:tcW w:w="949" w:type="dxa"/>
          </w:tcPr>
          <w:p w14:paraId="62FEB5CD" w14:textId="219734F0" w:rsidR="000A0A03" w:rsidRPr="00775F88" w:rsidRDefault="00295D77" w:rsidP="00775F88">
            <w:pPr>
              <w:pStyle w:val="IFCNormalTextII"/>
              <w:spacing w:line="240" w:lineRule="auto"/>
              <w:ind w:left="0" w:firstLine="0"/>
              <w:jc w:val="center"/>
              <w:rPr>
                <w:sz w:val="18"/>
              </w:rPr>
            </w:pPr>
            <w:r w:rsidRPr="00775F88">
              <w:rPr>
                <w:sz w:val="18"/>
              </w:rPr>
              <w:t>No</w:t>
            </w:r>
          </w:p>
        </w:tc>
        <w:tc>
          <w:tcPr>
            <w:tcW w:w="1276" w:type="dxa"/>
          </w:tcPr>
          <w:p w14:paraId="71CC9866" w14:textId="42F8EF3C" w:rsidR="000A0A03" w:rsidRPr="00775F88" w:rsidRDefault="000A0A03" w:rsidP="00775F88">
            <w:pPr>
              <w:pStyle w:val="IFCNormalTextII"/>
              <w:spacing w:line="240" w:lineRule="auto"/>
              <w:ind w:left="0" w:firstLine="0"/>
              <w:jc w:val="center"/>
              <w:rPr>
                <w:sz w:val="18"/>
              </w:rPr>
            </w:pPr>
            <w:r w:rsidRPr="00775F88">
              <w:rPr>
                <w:sz w:val="18"/>
              </w:rPr>
              <w:t>Yes</w:t>
            </w:r>
          </w:p>
        </w:tc>
        <w:tc>
          <w:tcPr>
            <w:tcW w:w="2779" w:type="dxa"/>
          </w:tcPr>
          <w:p w14:paraId="50FF6A7A" w14:textId="77777777" w:rsidR="000A0A03" w:rsidRPr="00775F88" w:rsidRDefault="000A0A03" w:rsidP="00775F88">
            <w:pPr>
              <w:pStyle w:val="IFCNormalTextII"/>
              <w:spacing w:line="240" w:lineRule="auto"/>
              <w:ind w:left="0" w:firstLine="0"/>
              <w:rPr>
                <w:sz w:val="18"/>
              </w:rPr>
            </w:pPr>
          </w:p>
        </w:tc>
      </w:tr>
      <w:tr w:rsidR="00295D77" w:rsidRPr="00775F88" w14:paraId="31125C1F" w14:textId="77777777" w:rsidTr="00BC65D4">
        <w:tc>
          <w:tcPr>
            <w:tcW w:w="2779" w:type="dxa"/>
          </w:tcPr>
          <w:p w14:paraId="4C2DAFD3" w14:textId="2864E82E" w:rsidR="000A0A03" w:rsidRPr="00775F88" w:rsidRDefault="000A0A03" w:rsidP="00775F88">
            <w:pPr>
              <w:pStyle w:val="IFCNormalTextII"/>
              <w:spacing w:line="240" w:lineRule="auto"/>
              <w:ind w:left="0" w:firstLine="0"/>
              <w:rPr>
                <w:sz w:val="18"/>
              </w:rPr>
            </w:pPr>
            <w:r w:rsidRPr="00775F88">
              <w:rPr>
                <w:sz w:val="18"/>
              </w:rPr>
              <w:t>Jenis Identitas Diri</w:t>
            </w:r>
          </w:p>
        </w:tc>
        <w:tc>
          <w:tcPr>
            <w:tcW w:w="1091" w:type="dxa"/>
          </w:tcPr>
          <w:p w14:paraId="0FBF0247" w14:textId="422BFB29" w:rsidR="000A0A03" w:rsidRPr="00775F88" w:rsidRDefault="000A0A03" w:rsidP="00775F88">
            <w:pPr>
              <w:pStyle w:val="IFCNormalTextII"/>
              <w:spacing w:line="240" w:lineRule="auto"/>
              <w:ind w:left="0" w:firstLine="0"/>
              <w:jc w:val="center"/>
              <w:rPr>
                <w:sz w:val="18"/>
              </w:rPr>
            </w:pPr>
            <w:r w:rsidRPr="00775F88">
              <w:rPr>
                <w:sz w:val="18"/>
              </w:rPr>
              <w:t>Yes</w:t>
            </w:r>
          </w:p>
        </w:tc>
        <w:tc>
          <w:tcPr>
            <w:tcW w:w="949" w:type="dxa"/>
          </w:tcPr>
          <w:p w14:paraId="43134BC7" w14:textId="40D69AF4" w:rsidR="000A0A03" w:rsidRPr="00775F88" w:rsidRDefault="00295D77" w:rsidP="00775F88">
            <w:pPr>
              <w:pStyle w:val="IFCNormalTextII"/>
              <w:spacing w:line="240" w:lineRule="auto"/>
              <w:ind w:left="0" w:firstLine="0"/>
              <w:jc w:val="center"/>
              <w:rPr>
                <w:sz w:val="18"/>
              </w:rPr>
            </w:pPr>
            <w:r w:rsidRPr="00775F88">
              <w:rPr>
                <w:sz w:val="18"/>
              </w:rPr>
              <w:t>No</w:t>
            </w:r>
          </w:p>
        </w:tc>
        <w:tc>
          <w:tcPr>
            <w:tcW w:w="1276" w:type="dxa"/>
          </w:tcPr>
          <w:p w14:paraId="2DC7225B" w14:textId="60915914" w:rsidR="000A0A03" w:rsidRPr="00775F88" w:rsidRDefault="000A0A03" w:rsidP="00775F88">
            <w:pPr>
              <w:pStyle w:val="IFCNormalTextII"/>
              <w:spacing w:line="240" w:lineRule="auto"/>
              <w:ind w:left="0" w:firstLine="0"/>
              <w:jc w:val="center"/>
              <w:rPr>
                <w:sz w:val="18"/>
              </w:rPr>
            </w:pPr>
            <w:r w:rsidRPr="00775F88">
              <w:rPr>
                <w:sz w:val="18"/>
              </w:rPr>
              <w:t>Yes</w:t>
            </w:r>
          </w:p>
        </w:tc>
        <w:tc>
          <w:tcPr>
            <w:tcW w:w="2779" w:type="dxa"/>
          </w:tcPr>
          <w:p w14:paraId="4B7DB840" w14:textId="77777777" w:rsidR="000A0A03" w:rsidRPr="00775F88" w:rsidRDefault="000A0A03" w:rsidP="00775F88">
            <w:pPr>
              <w:pStyle w:val="IFCNormalTextII"/>
              <w:spacing w:line="240" w:lineRule="auto"/>
              <w:ind w:left="0" w:firstLine="0"/>
              <w:rPr>
                <w:sz w:val="18"/>
              </w:rPr>
            </w:pPr>
          </w:p>
        </w:tc>
      </w:tr>
      <w:tr w:rsidR="00295D77" w:rsidRPr="00775F88" w14:paraId="3324F8BC" w14:textId="77777777" w:rsidTr="00BC65D4">
        <w:tc>
          <w:tcPr>
            <w:tcW w:w="2779" w:type="dxa"/>
          </w:tcPr>
          <w:p w14:paraId="1661248A" w14:textId="2C672495" w:rsidR="000A0A03" w:rsidRPr="00775F88" w:rsidRDefault="000A0A03" w:rsidP="00775F88">
            <w:pPr>
              <w:pStyle w:val="IFCNormalTextII"/>
              <w:spacing w:line="240" w:lineRule="auto"/>
              <w:ind w:left="0" w:firstLine="0"/>
              <w:rPr>
                <w:sz w:val="18"/>
              </w:rPr>
            </w:pPr>
            <w:r w:rsidRPr="00775F88">
              <w:rPr>
                <w:sz w:val="18"/>
              </w:rPr>
              <w:t>Nomor Identitas Diri</w:t>
            </w:r>
          </w:p>
        </w:tc>
        <w:tc>
          <w:tcPr>
            <w:tcW w:w="1091" w:type="dxa"/>
          </w:tcPr>
          <w:p w14:paraId="27C38DAA" w14:textId="0BF32B45" w:rsidR="000A0A03" w:rsidRPr="00775F88" w:rsidRDefault="000A0A03" w:rsidP="00775F88">
            <w:pPr>
              <w:pStyle w:val="IFCNormalTextII"/>
              <w:spacing w:line="240" w:lineRule="auto"/>
              <w:ind w:left="0" w:firstLine="0"/>
              <w:jc w:val="center"/>
              <w:rPr>
                <w:sz w:val="18"/>
              </w:rPr>
            </w:pPr>
            <w:r w:rsidRPr="00775F88">
              <w:rPr>
                <w:sz w:val="18"/>
              </w:rPr>
              <w:t>Yes</w:t>
            </w:r>
          </w:p>
        </w:tc>
        <w:tc>
          <w:tcPr>
            <w:tcW w:w="949" w:type="dxa"/>
          </w:tcPr>
          <w:p w14:paraId="2AFE7BC7" w14:textId="04034C39" w:rsidR="000A0A03" w:rsidRPr="00775F88" w:rsidRDefault="00295D77" w:rsidP="00775F88">
            <w:pPr>
              <w:pStyle w:val="IFCNormalTextII"/>
              <w:spacing w:line="240" w:lineRule="auto"/>
              <w:ind w:left="0" w:firstLine="0"/>
              <w:jc w:val="center"/>
              <w:rPr>
                <w:sz w:val="18"/>
              </w:rPr>
            </w:pPr>
            <w:r w:rsidRPr="00775F88">
              <w:rPr>
                <w:sz w:val="18"/>
              </w:rPr>
              <w:t>No</w:t>
            </w:r>
          </w:p>
        </w:tc>
        <w:tc>
          <w:tcPr>
            <w:tcW w:w="1276" w:type="dxa"/>
          </w:tcPr>
          <w:p w14:paraId="141E69D5" w14:textId="564EE044" w:rsidR="000A0A03" w:rsidRPr="00775F88" w:rsidRDefault="000A0A03" w:rsidP="00775F88">
            <w:pPr>
              <w:pStyle w:val="IFCNormalTextII"/>
              <w:spacing w:line="240" w:lineRule="auto"/>
              <w:ind w:left="0" w:firstLine="0"/>
              <w:jc w:val="center"/>
              <w:rPr>
                <w:sz w:val="18"/>
              </w:rPr>
            </w:pPr>
            <w:r w:rsidRPr="00775F88">
              <w:rPr>
                <w:sz w:val="18"/>
              </w:rPr>
              <w:t>Yes</w:t>
            </w:r>
          </w:p>
        </w:tc>
        <w:tc>
          <w:tcPr>
            <w:tcW w:w="2779" w:type="dxa"/>
          </w:tcPr>
          <w:p w14:paraId="6DCED742" w14:textId="77777777" w:rsidR="000A0A03" w:rsidRPr="00775F88" w:rsidRDefault="000A0A03" w:rsidP="00775F88">
            <w:pPr>
              <w:pStyle w:val="IFCNormalTextII"/>
              <w:spacing w:line="240" w:lineRule="auto"/>
              <w:ind w:left="0" w:firstLine="0"/>
              <w:rPr>
                <w:sz w:val="18"/>
              </w:rPr>
            </w:pPr>
          </w:p>
        </w:tc>
      </w:tr>
      <w:tr w:rsidR="00295D77" w:rsidRPr="00775F88" w14:paraId="388168B2" w14:textId="77777777" w:rsidTr="00BC65D4">
        <w:tc>
          <w:tcPr>
            <w:tcW w:w="2779" w:type="dxa"/>
          </w:tcPr>
          <w:p w14:paraId="34768AAA" w14:textId="572A7D4E" w:rsidR="000A0A03" w:rsidRPr="00775F88" w:rsidRDefault="000A0A03" w:rsidP="00775F88">
            <w:pPr>
              <w:pStyle w:val="IFCNormalTextII"/>
              <w:spacing w:line="240" w:lineRule="auto"/>
              <w:ind w:left="0" w:firstLine="0"/>
              <w:rPr>
                <w:sz w:val="18"/>
              </w:rPr>
            </w:pPr>
            <w:r w:rsidRPr="00775F88">
              <w:rPr>
                <w:sz w:val="18"/>
              </w:rPr>
              <w:t>Masa berlaku</w:t>
            </w:r>
          </w:p>
        </w:tc>
        <w:tc>
          <w:tcPr>
            <w:tcW w:w="1091" w:type="dxa"/>
          </w:tcPr>
          <w:p w14:paraId="42B2730D" w14:textId="54584CD4" w:rsidR="000A0A03" w:rsidRPr="00775F88" w:rsidRDefault="000A0A03" w:rsidP="00775F88">
            <w:pPr>
              <w:pStyle w:val="IFCNormalTextII"/>
              <w:spacing w:line="240" w:lineRule="auto"/>
              <w:ind w:left="0" w:firstLine="0"/>
              <w:jc w:val="center"/>
              <w:rPr>
                <w:sz w:val="18"/>
              </w:rPr>
            </w:pPr>
            <w:r w:rsidRPr="00775F88">
              <w:rPr>
                <w:sz w:val="18"/>
              </w:rPr>
              <w:t>Yes</w:t>
            </w:r>
          </w:p>
        </w:tc>
        <w:tc>
          <w:tcPr>
            <w:tcW w:w="949" w:type="dxa"/>
          </w:tcPr>
          <w:p w14:paraId="3436F5DD" w14:textId="0D8FE86C" w:rsidR="000A0A03" w:rsidRPr="00775F88" w:rsidRDefault="00295D77" w:rsidP="00775F88">
            <w:pPr>
              <w:pStyle w:val="IFCNormalTextII"/>
              <w:spacing w:line="240" w:lineRule="auto"/>
              <w:ind w:left="0" w:firstLine="0"/>
              <w:jc w:val="center"/>
              <w:rPr>
                <w:sz w:val="18"/>
              </w:rPr>
            </w:pPr>
            <w:r w:rsidRPr="00775F88">
              <w:rPr>
                <w:sz w:val="18"/>
              </w:rPr>
              <w:t>No</w:t>
            </w:r>
          </w:p>
        </w:tc>
        <w:tc>
          <w:tcPr>
            <w:tcW w:w="1276" w:type="dxa"/>
          </w:tcPr>
          <w:p w14:paraId="52F484A6" w14:textId="7FDF4A6B" w:rsidR="000A0A03" w:rsidRPr="00775F88" w:rsidRDefault="000A0A03" w:rsidP="00775F88">
            <w:pPr>
              <w:pStyle w:val="IFCNormalTextII"/>
              <w:spacing w:line="240" w:lineRule="auto"/>
              <w:ind w:left="0" w:firstLine="0"/>
              <w:jc w:val="center"/>
              <w:rPr>
                <w:sz w:val="18"/>
              </w:rPr>
            </w:pPr>
            <w:r w:rsidRPr="00775F88">
              <w:rPr>
                <w:sz w:val="18"/>
              </w:rPr>
              <w:t>Yes</w:t>
            </w:r>
          </w:p>
        </w:tc>
        <w:tc>
          <w:tcPr>
            <w:tcW w:w="2779" w:type="dxa"/>
          </w:tcPr>
          <w:p w14:paraId="0991C6B9" w14:textId="77777777" w:rsidR="000A0A03" w:rsidRPr="00775F88" w:rsidRDefault="000A0A03" w:rsidP="00775F88">
            <w:pPr>
              <w:pStyle w:val="IFCNormalTextII"/>
              <w:spacing w:line="240" w:lineRule="auto"/>
              <w:ind w:left="0" w:firstLine="0"/>
              <w:rPr>
                <w:sz w:val="18"/>
              </w:rPr>
            </w:pPr>
          </w:p>
        </w:tc>
      </w:tr>
      <w:tr w:rsidR="00295D77" w:rsidRPr="00775F88" w14:paraId="3E582905" w14:textId="77777777" w:rsidTr="00BC65D4">
        <w:tc>
          <w:tcPr>
            <w:tcW w:w="2779" w:type="dxa"/>
          </w:tcPr>
          <w:p w14:paraId="1F9B50AE" w14:textId="14160709" w:rsidR="000A0A03" w:rsidRPr="00775F88" w:rsidRDefault="000A0A03" w:rsidP="00775F88">
            <w:pPr>
              <w:pStyle w:val="IFCNormalTextII"/>
              <w:spacing w:line="240" w:lineRule="auto"/>
              <w:ind w:left="0" w:firstLine="0"/>
              <w:rPr>
                <w:sz w:val="18"/>
              </w:rPr>
            </w:pPr>
            <w:r w:rsidRPr="00775F88">
              <w:rPr>
                <w:sz w:val="18"/>
              </w:rPr>
              <w:t>Tempat Lahir</w:t>
            </w:r>
          </w:p>
        </w:tc>
        <w:tc>
          <w:tcPr>
            <w:tcW w:w="1091" w:type="dxa"/>
          </w:tcPr>
          <w:p w14:paraId="2472E107" w14:textId="2C1894C0" w:rsidR="000A0A03" w:rsidRPr="00775F88" w:rsidRDefault="000A0A03" w:rsidP="00775F88">
            <w:pPr>
              <w:pStyle w:val="IFCNormalTextII"/>
              <w:spacing w:line="240" w:lineRule="auto"/>
              <w:ind w:left="0" w:firstLine="0"/>
              <w:jc w:val="center"/>
              <w:rPr>
                <w:sz w:val="18"/>
              </w:rPr>
            </w:pPr>
            <w:r w:rsidRPr="00775F88">
              <w:rPr>
                <w:sz w:val="18"/>
              </w:rPr>
              <w:t>Yes</w:t>
            </w:r>
          </w:p>
        </w:tc>
        <w:tc>
          <w:tcPr>
            <w:tcW w:w="949" w:type="dxa"/>
          </w:tcPr>
          <w:p w14:paraId="2A4B95EB" w14:textId="64D4362C" w:rsidR="000A0A03" w:rsidRPr="00775F88" w:rsidRDefault="00295D77" w:rsidP="00775F88">
            <w:pPr>
              <w:pStyle w:val="IFCNormalTextII"/>
              <w:spacing w:line="240" w:lineRule="auto"/>
              <w:ind w:left="0" w:firstLine="0"/>
              <w:jc w:val="center"/>
              <w:rPr>
                <w:sz w:val="18"/>
              </w:rPr>
            </w:pPr>
            <w:r w:rsidRPr="00775F88">
              <w:rPr>
                <w:sz w:val="18"/>
              </w:rPr>
              <w:t>No</w:t>
            </w:r>
          </w:p>
        </w:tc>
        <w:tc>
          <w:tcPr>
            <w:tcW w:w="1276" w:type="dxa"/>
          </w:tcPr>
          <w:p w14:paraId="662F9DC3" w14:textId="3B82F707" w:rsidR="000A0A03" w:rsidRPr="00775F88" w:rsidRDefault="000A0A03" w:rsidP="00775F88">
            <w:pPr>
              <w:pStyle w:val="IFCNormalTextII"/>
              <w:spacing w:line="240" w:lineRule="auto"/>
              <w:ind w:left="0" w:firstLine="0"/>
              <w:jc w:val="center"/>
              <w:rPr>
                <w:sz w:val="18"/>
              </w:rPr>
            </w:pPr>
          </w:p>
        </w:tc>
        <w:tc>
          <w:tcPr>
            <w:tcW w:w="2779" w:type="dxa"/>
          </w:tcPr>
          <w:p w14:paraId="4BC421F9" w14:textId="77777777" w:rsidR="000A0A03" w:rsidRPr="00775F88" w:rsidRDefault="000A0A03" w:rsidP="00775F88">
            <w:pPr>
              <w:pStyle w:val="IFCNormalTextII"/>
              <w:spacing w:line="240" w:lineRule="auto"/>
              <w:ind w:left="0" w:firstLine="0"/>
              <w:rPr>
                <w:sz w:val="18"/>
              </w:rPr>
            </w:pPr>
          </w:p>
        </w:tc>
      </w:tr>
      <w:tr w:rsidR="00295D77" w:rsidRPr="00775F88" w14:paraId="17F7B94B" w14:textId="77777777" w:rsidTr="00BC65D4">
        <w:tc>
          <w:tcPr>
            <w:tcW w:w="2779" w:type="dxa"/>
          </w:tcPr>
          <w:p w14:paraId="126840A6" w14:textId="158C2FD7" w:rsidR="000A0A03" w:rsidRPr="00775F88" w:rsidRDefault="000A0A03" w:rsidP="00775F88">
            <w:pPr>
              <w:pStyle w:val="IFCNormalTextII"/>
              <w:spacing w:line="240" w:lineRule="auto"/>
              <w:ind w:left="0" w:firstLine="0"/>
              <w:rPr>
                <w:sz w:val="18"/>
              </w:rPr>
            </w:pPr>
            <w:r w:rsidRPr="00775F88">
              <w:rPr>
                <w:sz w:val="18"/>
              </w:rPr>
              <w:t>Tanggal Lahir</w:t>
            </w:r>
          </w:p>
        </w:tc>
        <w:tc>
          <w:tcPr>
            <w:tcW w:w="1091" w:type="dxa"/>
          </w:tcPr>
          <w:p w14:paraId="4484E397" w14:textId="3E1415EC" w:rsidR="000A0A03" w:rsidRPr="00775F88" w:rsidRDefault="000A0A03" w:rsidP="00775F88">
            <w:pPr>
              <w:pStyle w:val="IFCNormalTextII"/>
              <w:spacing w:line="240" w:lineRule="auto"/>
              <w:ind w:left="0" w:firstLine="0"/>
              <w:jc w:val="center"/>
              <w:rPr>
                <w:sz w:val="18"/>
              </w:rPr>
            </w:pPr>
            <w:r w:rsidRPr="00775F88">
              <w:rPr>
                <w:sz w:val="18"/>
              </w:rPr>
              <w:t>Yes</w:t>
            </w:r>
          </w:p>
        </w:tc>
        <w:tc>
          <w:tcPr>
            <w:tcW w:w="949" w:type="dxa"/>
          </w:tcPr>
          <w:p w14:paraId="4B64538C" w14:textId="3C2F2601" w:rsidR="000A0A03" w:rsidRPr="00775F88" w:rsidRDefault="00295D77" w:rsidP="00775F88">
            <w:pPr>
              <w:pStyle w:val="IFCNormalTextII"/>
              <w:spacing w:line="240" w:lineRule="auto"/>
              <w:ind w:left="0" w:firstLine="0"/>
              <w:jc w:val="center"/>
              <w:rPr>
                <w:sz w:val="18"/>
              </w:rPr>
            </w:pPr>
            <w:r w:rsidRPr="00775F88">
              <w:rPr>
                <w:sz w:val="18"/>
              </w:rPr>
              <w:t>No</w:t>
            </w:r>
          </w:p>
        </w:tc>
        <w:tc>
          <w:tcPr>
            <w:tcW w:w="1276" w:type="dxa"/>
          </w:tcPr>
          <w:p w14:paraId="391BF60B" w14:textId="30C33210" w:rsidR="000A0A03" w:rsidRPr="00775F88" w:rsidRDefault="000A0A03" w:rsidP="00775F88">
            <w:pPr>
              <w:pStyle w:val="IFCNormalTextII"/>
              <w:spacing w:line="240" w:lineRule="auto"/>
              <w:ind w:left="0" w:firstLine="0"/>
              <w:jc w:val="center"/>
              <w:rPr>
                <w:sz w:val="18"/>
              </w:rPr>
            </w:pPr>
            <w:r w:rsidRPr="00775F88">
              <w:rPr>
                <w:sz w:val="18"/>
              </w:rPr>
              <w:t>Yes</w:t>
            </w:r>
          </w:p>
        </w:tc>
        <w:tc>
          <w:tcPr>
            <w:tcW w:w="2779" w:type="dxa"/>
          </w:tcPr>
          <w:p w14:paraId="00BAC3D7" w14:textId="77777777" w:rsidR="000A0A03" w:rsidRPr="00775F88" w:rsidRDefault="000A0A03" w:rsidP="00775F88">
            <w:pPr>
              <w:pStyle w:val="IFCNormalTextII"/>
              <w:spacing w:line="240" w:lineRule="auto"/>
              <w:ind w:left="0" w:firstLine="0"/>
              <w:rPr>
                <w:sz w:val="18"/>
              </w:rPr>
            </w:pPr>
          </w:p>
        </w:tc>
      </w:tr>
      <w:tr w:rsidR="00295D77" w:rsidRPr="00775F88" w14:paraId="1FC27F77" w14:textId="77777777" w:rsidTr="00BC65D4">
        <w:tc>
          <w:tcPr>
            <w:tcW w:w="2779" w:type="dxa"/>
          </w:tcPr>
          <w:p w14:paraId="3A78593A" w14:textId="03A0C9FB" w:rsidR="000A0A03" w:rsidRPr="00775F88" w:rsidRDefault="000A0A03" w:rsidP="00775F88">
            <w:pPr>
              <w:pStyle w:val="IFCNormalTextII"/>
              <w:spacing w:line="240" w:lineRule="auto"/>
              <w:ind w:left="0" w:firstLine="0"/>
              <w:rPr>
                <w:sz w:val="18"/>
              </w:rPr>
            </w:pPr>
            <w:r w:rsidRPr="00775F88">
              <w:rPr>
                <w:sz w:val="18"/>
              </w:rPr>
              <w:t>Usia</w:t>
            </w:r>
          </w:p>
        </w:tc>
        <w:tc>
          <w:tcPr>
            <w:tcW w:w="1091" w:type="dxa"/>
          </w:tcPr>
          <w:p w14:paraId="3603D2B9" w14:textId="4A715C2E" w:rsidR="000A0A03" w:rsidRPr="00775F88" w:rsidRDefault="000A0A03" w:rsidP="00775F88">
            <w:pPr>
              <w:pStyle w:val="IFCNormalTextII"/>
              <w:spacing w:line="240" w:lineRule="auto"/>
              <w:ind w:left="0" w:firstLine="0"/>
              <w:jc w:val="center"/>
              <w:rPr>
                <w:sz w:val="18"/>
              </w:rPr>
            </w:pPr>
            <w:r w:rsidRPr="00775F88">
              <w:rPr>
                <w:sz w:val="18"/>
              </w:rPr>
              <w:t>Yes</w:t>
            </w:r>
          </w:p>
        </w:tc>
        <w:tc>
          <w:tcPr>
            <w:tcW w:w="949" w:type="dxa"/>
          </w:tcPr>
          <w:p w14:paraId="2D20C640" w14:textId="77D1BD0A" w:rsidR="000A0A03" w:rsidRPr="00775F88" w:rsidRDefault="00295D77" w:rsidP="00775F88">
            <w:pPr>
              <w:pStyle w:val="IFCNormalTextII"/>
              <w:spacing w:line="240" w:lineRule="auto"/>
              <w:ind w:left="0" w:firstLine="0"/>
              <w:jc w:val="center"/>
              <w:rPr>
                <w:sz w:val="18"/>
              </w:rPr>
            </w:pPr>
            <w:r w:rsidRPr="00775F88">
              <w:rPr>
                <w:sz w:val="18"/>
              </w:rPr>
              <w:t>No</w:t>
            </w:r>
          </w:p>
        </w:tc>
        <w:tc>
          <w:tcPr>
            <w:tcW w:w="1276" w:type="dxa"/>
          </w:tcPr>
          <w:p w14:paraId="4BB7D614" w14:textId="62E6037D" w:rsidR="000A0A03" w:rsidRPr="00775F88" w:rsidRDefault="000A0A03" w:rsidP="00775F88">
            <w:pPr>
              <w:pStyle w:val="IFCNormalTextII"/>
              <w:spacing w:line="240" w:lineRule="auto"/>
              <w:ind w:left="0" w:firstLine="0"/>
              <w:jc w:val="center"/>
              <w:rPr>
                <w:sz w:val="18"/>
              </w:rPr>
            </w:pPr>
          </w:p>
        </w:tc>
        <w:tc>
          <w:tcPr>
            <w:tcW w:w="2779" w:type="dxa"/>
          </w:tcPr>
          <w:p w14:paraId="669C930E" w14:textId="79EA1AD0" w:rsidR="000A0A03" w:rsidRPr="00775F88" w:rsidRDefault="000A0A03" w:rsidP="00775F88">
            <w:pPr>
              <w:pStyle w:val="IFCNormalTextII"/>
              <w:spacing w:line="240" w:lineRule="auto"/>
              <w:ind w:left="0" w:firstLine="0"/>
              <w:rPr>
                <w:sz w:val="18"/>
              </w:rPr>
            </w:pPr>
            <w:r w:rsidRPr="00775F88">
              <w:rPr>
                <w:sz w:val="18"/>
              </w:rPr>
              <w:t>Auto calculated</w:t>
            </w:r>
          </w:p>
        </w:tc>
      </w:tr>
      <w:tr w:rsidR="00295D77" w:rsidRPr="00775F88" w14:paraId="08069D94" w14:textId="77777777" w:rsidTr="00BC65D4">
        <w:tc>
          <w:tcPr>
            <w:tcW w:w="2779" w:type="dxa"/>
          </w:tcPr>
          <w:p w14:paraId="075DC2EF" w14:textId="00D7F290" w:rsidR="000A0A03" w:rsidRPr="00775F88" w:rsidRDefault="000A0A03" w:rsidP="00775F88">
            <w:pPr>
              <w:pStyle w:val="IFCNormalTextII"/>
              <w:spacing w:line="240" w:lineRule="auto"/>
              <w:ind w:left="0" w:firstLine="0"/>
              <w:rPr>
                <w:sz w:val="18"/>
              </w:rPr>
            </w:pPr>
            <w:r w:rsidRPr="00775F88">
              <w:rPr>
                <w:sz w:val="18"/>
              </w:rPr>
              <w:t>Kewarganegaraan</w:t>
            </w:r>
          </w:p>
        </w:tc>
        <w:tc>
          <w:tcPr>
            <w:tcW w:w="1091" w:type="dxa"/>
          </w:tcPr>
          <w:p w14:paraId="330BF35D" w14:textId="77812FD6" w:rsidR="000A0A03" w:rsidRPr="00775F88" w:rsidRDefault="000A0A03" w:rsidP="00775F88">
            <w:pPr>
              <w:pStyle w:val="IFCNormalTextII"/>
              <w:spacing w:line="240" w:lineRule="auto"/>
              <w:ind w:left="0" w:firstLine="0"/>
              <w:jc w:val="center"/>
              <w:rPr>
                <w:sz w:val="18"/>
              </w:rPr>
            </w:pPr>
            <w:r w:rsidRPr="00775F88">
              <w:rPr>
                <w:sz w:val="18"/>
              </w:rPr>
              <w:t>Yes</w:t>
            </w:r>
          </w:p>
        </w:tc>
        <w:tc>
          <w:tcPr>
            <w:tcW w:w="949" w:type="dxa"/>
          </w:tcPr>
          <w:p w14:paraId="20D89330" w14:textId="444E302E" w:rsidR="000A0A03" w:rsidRPr="00775F88" w:rsidRDefault="00295D77" w:rsidP="00775F88">
            <w:pPr>
              <w:pStyle w:val="IFCNormalTextII"/>
              <w:spacing w:line="240" w:lineRule="auto"/>
              <w:ind w:left="0" w:firstLine="0"/>
              <w:jc w:val="center"/>
              <w:rPr>
                <w:sz w:val="18"/>
              </w:rPr>
            </w:pPr>
            <w:r w:rsidRPr="00775F88">
              <w:rPr>
                <w:sz w:val="18"/>
              </w:rPr>
              <w:t>No</w:t>
            </w:r>
          </w:p>
        </w:tc>
        <w:tc>
          <w:tcPr>
            <w:tcW w:w="1276" w:type="dxa"/>
          </w:tcPr>
          <w:p w14:paraId="6C83F486" w14:textId="5D62580B" w:rsidR="000A0A03" w:rsidRPr="00775F88" w:rsidRDefault="000A0A03" w:rsidP="00775F88">
            <w:pPr>
              <w:pStyle w:val="IFCNormalTextII"/>
              <w:spacing w:line="240" w:lineRule="auto"/>
              <w:ind w:left="0" w:firstLine="0"/>
              <w:jc w:val="center"/>
              <w:rPr>
                <w:sz w:val="18"/>
              </w:rPr>
            </w:pPr>
            <w:r w:rsidRPr="00775F88">
              <w:rPr>
                <w:sz w:val="18"/>
              </w:rPr>
              <w:t>Yes</w:t>
            </w:r>
          </w:p>
        </w:tc>
        <w:tc>
          <w:tcPr>
            <w:tcW w:w="2779" w:type="dxa"/>
          </w:tcPr>
          <w:p w14:paraId="1D48AC4C" w14:textId="77777777" w:rsidR="000A0A03" w:rsidRPr="00775F88" w:rsidRDefault="000A0A03" w:rsidP="00775F88">
            <w:pPr>
              <w:pStyle w:val="IFCNormalTextII"/>
              <w:spacing w:line="240" w:lineRule="auto"/>
              <w:ind w:left="0" w:firstLine="0"/>
              <w:rPr>
                <w:sz w:val="18"/>
              </w:rPr>
            </w:pPr>
          </w:p>
        </w:tc>
      </w:tr>
      <w:tr w:rsidR="00295D77" w:rsidRPr="00775F88" w14:paraId="257EA78C" w14:textId="77777777" w:rsidTr="00BC65D4">
        <w:tc>
          <w:tcPr>
            <w:tcW w:w="2779" w:type="dxa"/>
          </w:tcPr>
          <w:p w14:paraId="227D0FC9" w14:textId="06EE6241" w:rsidR="000A0A03" w:rsidRPr="00775F88" w:rsidRDefault="000A0A03" w:rsidP="00775F88">
            <w:pPr>
              <w:pStyle w:val="IFCNormalTextII"/>
              <w:spacing w:line="240" w:lineRule="auto"/>
              <w:ind w:left="0" w:firstLine="0"/>
              <w:rPr>
                <w:sz w:val="18"/>
              </w:rPr>
            </w:pPr>
            <w:r w:rsidRPr="00775F88">
              <w:rPr>
                <w:sz w:val="18"/>
              </w:rPr>
              <w:t>Jenis Kelamin</w:t>
            </w:r>
          </w:p>
        </w:tc>
        <w:tc>
          <w:tcPr>
            <w:tcW w:w="1091" w:type="dxa"/>
          </w:tcPr>
          <w:p w14:paraId="32D34892" w14:textId="023C1A87" w:rsidR="000A0A03" w:rsidRPr="00775F88" w:rsidRDefault="000A0A03" w:rsidP="00775F88">
            <w:pPr>
              <w:pStyle w:val="IFCNormalTextII"/>
              <w:spacing w:line="240" w:lineRule="auto"/>
              <w:ind w:left="0" w:firstLine="0"/>
              <w:jc w:val="center"/>
              <w:rPr>
                <w:sz w:val="18"/>
              </w:rPr>
            </w:pPr>
            <w:r w:rsidRPr="00775F88">
              <w:rPr>
                <w:sz w:val="18"/>
              </w:rPr>
              <w:t>Yes</w:t>
            </w:r>
          </w:p>
        </w:tc>
        <w:tc>
          <w:tcPr>
            <w:tcW w:w="949" w:type="dxa"/>
          </w:tcPr>
          <w:p w14:paraId="41529BFD" w14:textId="069B1ED2" w:rsidR="000A0A03" w:rsidRPr="00775F88" w:rsidRDefault="00295D77" w:rsidP="00775F88">
            <w:pPr>
              <w:pStyle w:val="IFCNormalTextII"/>
              <w:spacing w:line="240" w:lineRule="auto"/>
              <w:ind w:left="0" w:firstLine="0"/>
              <w:jc w:val="center"/>
              <w:rPr>
                <w:sz w:val="18"/>
              </w:rPr>
            </w:pPr>
            <w:r w:rsidRPr="00775F88">
              <w:rPr>
                <w:sz w:val="18"/>
              </w:rPr>
              <w:t>No</w:t>
            </w:r>
          </w:p>
        </w:tc>
        <w:tc>
          <w:tcPr>
            <w:tcW w:w="1276" w:type="dxa"/>
          </w:tcPr>
          <w:p w14:paraId="6E93C581" w14:textId="2F934F36" w:rsidR="000A0A03" w:rsidRPr="00775F88" w:rsidRDefault="000A0A03" w:rsidP="00775F88">
            <w:pPr>
              <w:pStyle w:val="IFCNormalTextII"/>
              <w:spacing w:line="240" w:lineRule="auto"/>
              <w:ind w:left="0" w:firstLine="0"/>
              <w:jc w:val="center"/>
              <w:rPr>
                <w:sz w:val="18"/>
              </w:rPr>
            </w:pPr>
            <w:r w:rsidRPr="00775F88">
              <w:rPr>
                <w:sz w:val="18"/>
              </w:rPr>
              <w:t>Yes</w:t>
            </w:r>
          </w:p>
        </w:tc>
        <w:tc>
          <w:tcPr>
            <w:tcW w:w="2779" w:type="dxa"/>
          </w:tcPr>
          <w:p w14:paraId="360CD61B" w14:textId="77777777" w:rsidR="000A0A03" w:rsidRPr="00775F88" w:rsidRDefault="000A0A03" w:rsidP="00775F88">
            <w:pPr>
              <w:pStyle w:val="IFCNormalTextII"/>
              <w:spacing w:line="240" w:lineRule="auto"/>
              <w:ind w:left="0" w:firstLine="0"/>
              <w:rPr>
                <w:sz w:val="18"/>
              </w:rPr>
            </w:pPr>
          </w:p>
        </w:tc>
      </w:tr>
      <w:tr w:rsidR="00295D77" w:rsidRPr="00775F88" w14:paraId="5B90AAED" w14:textId="77777777" w:rsidTr="00BC65D4">
        <w:tc>
          <w:tcPr>
            <w:tcW w:w="2779" w:type="dxa"/>
          </w:tcPr>
          <w:p w14:paraId="42DC9B8F" w14:textId="57FA35F7" w:rsidR="000A0A03" w:rsidRPr="00775F88" w:rsidRDefault="000A0A03" w:rsidP="00775F88">
            <w:pPr>
              <w:pStyle w:val="IFCNormalTextII"/>
              <w:spacing w:line="240" w:lineRule="auto"/>
              <w:ind w:left="0" w:firstLine="0"/>
              <w:rPr>
                <w:sz w:val="18"/>
              </w:rPr>
            </w:pPr>
            <w:r w:rsidRPr="00775F88">
              <w:rPr>
                <w:sz w:val="18"/>
              </w:rPr>
              <w:t>Status Pernikahan</w:t>
            </w:r>
          </w:p>
        </w:tc>
        <w:tc>
          <w:tcPr>
            <w:tcW w:w="1091" w:type="dxa"/>
          </w:tcPr>
          <w:p w14:paraId="24489BBC" w14:textId="77777777" w:rsidR="000A0A03" w:rsidRPr="00775F88" w:rsidRDefault="000A0A03" w:rsidP="00775F88">
            <w:pPr>
              <w:pStyle w:val="IFCNormalTextII"/>
              <w:spacing w:line="240" w:lineRule="auto"/>
              <w:ind w:left="0" w:firstLine="0"/>
              <w:jc w:val="center"/>
              <w:rPr>
                <w:sz w:val="18"/>
              </w:rPr>
            </w:pPr>
          </w:p>
        </w:tc>
        <w:tc>
          <w:tcPr>
            <w:tcW w:w="949" w:type="dxa"/>
          </w:tcPr>
          <w:p w14:paraId="72585017" w14:textId="77777777" w:rsidR="000A0A03" w:rsidRPr="00775F88" w:rsidRDefault="000A0A03" w:rsidP="00775F88">
            <w:pPr>
              <w:pStyle w:val="IFCNormalTextII"/>
              <w:spacing w:line="240" w:lineRule="auto"/>
              <w:ind w:left="0" w:firstLine="0"/>
              <w:jc w:val="center"/>
              <w:rPr>
                <w:sz w:val="18"/>
              </w:rPr>
            </w:pPr>
          </w:p>
        </w:tc>
        <w:tc>
          <w:tcPr>
            <w:tcW w:w="1276" w:type="dxa"/>
          </w:tcPr>
          <w:p w14:paraId="108B4C86" w14:textId="19371CCB" w:rsidR="000A0A03" w:rsidRPr="00775F88" w:rsidRDefault="000A0A03" w:rsidP="00775F88">
            <w:pPr>
              <w:pStyle w:val="IFCNormalTextII"/>
              <w:spacing w:line="240" w:lineRule="auto"/>
              <w:ind w:left="0" w:firstLine="0"/>
              <w:jc w:val="center"/>
              <w:rPr>
                <w:sz w:val="18"/>
              </w:rPr>
            </w:pPr>
          </w:p>
        </w:tc>
        <w:tc>
          <w:tcPr>
            <w:tcW w:w="2779" w:type="dxa"/>
          </w:tcPr>
          <w:p w14:paraId="4B036042" w14:textId="34F525D7" w:rsidR="000A0A03" w:rsidRPr="00775F88" w:rsidRDefault="000A0A03" w:rsidP="00775F88">
            <w:pPr>
              <w:pStyle w:val="IFCNormalTextII"/>
              <w:spacing w:line="240" w:lineRule="auto"/>
              <w:ind w:left="0" w:firstLine="0"/>
              <w:rPr>
                <w:sz w:val="18"/>
              </w:rPr>
            </w:pPr>
            <w:r w:rsidRPr="00775F88">
              <w:rPr>
                <w:sz w:val="18"/>
              </w:rPr>
              <w:t xml:space="preserve">Dropdown </w:t>
            </w:r>
          </w:p>
        </w:tc>
      </w:tr>
      <w:tr w:rsidR="00295D77" w:rsidRPr="00775F88" w14:paraId="6A036C14" w14:textId="77777777" w:rsidTr="00BC65D4">
        <w:tc>
          <w:tcPr>
            <w:tcW w:w="2779" w:type="dxa"/>
          </w:tcPr>
          <w:p w14:paraId="2EB7D418" w14:textId="20562451" w:rsidR="000A0A03" w:rsidRPr="00775F88" w:rsidRDefault="000A0A03" w:rsidP="00775F88">
            <w:pPr>
              <w:pStyle w:val="IFCNormalTextII"/>
              <w:spacing w:line="240" w:lineRule="auto"/>
              <w:ind w:left="0" w:firstLine="0"/>
              <w:rPr>
                <w:sz w:val="18"/>
              </w:rPr>
            </w:pPr>
            <w:r w:rsidRPr="00775F88">
              <w:rPr>
                <w:sz w:val="18"/>
              </w:rPr>
              <w:t>Agama</w:t>
            </w:r>
          </w:p>
        </w:tc>
        <w:tc>
          <w:tcPr>
            <w:tcW w:w="1091" w:type="dxa"/>
          </w:tcPr>
          <w:p w14:paraId="5D50737C" w14:textId="23BC043B" w:rsidR="000A0A03" w:rsidRPr="00775F88" w:rsidRDefault="000A0A03" w:rsidP="00775F88">
            <w:pPr>
              <w:pStyle w:val="IFCNormalTextII"/>
              <w:spacing w:line="240" w:lineRule="auto"/>
              <w:ind w:left="0" w:firstLine="0"/>
              <w:jc w:val="center"/>
              <w:rPr>
                <w:sz w:val="18"/>
              </w:rPr>
            </w:pPr>
            <w:r w:rsidRPr="00775F88">
              <w:rPr>
                <w:sz w:val="18"/>
              </w:rPr>
              <w:t>Yes</w:t>
            </w:r>
          </w:p>
        </w:tc>
        <w:tc>
          <w:tcPr>
            <w:tcW w:w="949" w:type="dxa"/>
          </w:tcPr>
          <w:p w14:paraId="09189499" w14:textId="07FA040F" w:rsidR="000A0A03" w:rsidRPr="00775F88" w:rsidRDefault="00295D77" w:rsidP="00775F88">
            <w:pPr>
              <w:pStyle w:val="IFCNormalTextII"/>
              <w:spacing w:line="240" w:lineRule="auto"/>
              <w:ind w:left="0" w:firstLine="0"/>
              <w:jc w:val="center"/>
              <w:rPr>
                <w:sz w:val="18"/>
              </w:rPr>
            </w:pPr>
            <w:r w:rsidRPr="00775F88">
              <w:rPr>
                <w:sz w:val="18"/>
              </w:rPr>
              <w:t>No</w:t>
            </w:r>
          </w:p>
        </w:tc>
        <w:tc>
          <w:tcPr>
            <w:tcW w:w="1276" w:type="dxa"/>
          </w:tcPr>
          <w:p w14:paraId="726B42EC" w14:textId="410572F9" w:rsidR="000A0A03" w:rsidRPr="00775F88" w:rsidRDefault="000A0A03" w:rsidP="00775F88">
            <w:pPr>
              <w:pStyle w:val="IFCNormalTextII"/>
              <w:spacing w:line="240" w:lineRule="auto"/>
              <w:ind w:left="0" w:firstLine="0"/>
              <w:jc w:val="center"/>
              <w:rPr>
                <w:sz w:val="18"/>
              </w:rPr>
            </w:pPr>
          </w:p>
        </w:tc>
        <w:tc>
          <w:tcPr>
            <w:tcW w:w="2779" w:type="dxa"/>
          </w:tcPr>
          <w:p w14:paraId="17F340A3" w14:textId="77777777" w:rsidR="000A0A03" w:rsidRPr="00775F88" w:rsidRDefault="000A0A03" w:rsidP="00775F88">
            <w:pPr>
              <w:pStyle w:val="IFCNormalTextII"/>
              <w:spacing w:line="240" w:lineRule="auto"/>
              <w:ind w:left="0" w:firstLine="0"/>
              <w:rPr>
                <w:sz w:val="18"/>
              </w:rPr>
            </w:pPr>
          </w:p>
        </w:tc>
      </w:tr>
      <w:tr w:rsidR="00295D77" w:rsidRPr="00775F88" w14:paraId="04352B39" w14:textId="77777777" w:rsidTr="00BC65D4">
        <w:tc>
          <w:tcPr>
            <w:tcW w:w="2779" w:type="dxa"/>
          </w:tcPr>
          <w:p w14:paraId="4825B100" w14:textId="0A5FE7FE" w:rsidR="000A0A03" w:rsidRPr="00775F88" w:rsidRDefault="000A0A03" w:rsidP="00775F88">
            <w:pPr>
              <w:pStyle w:val="IFCNormalTextII"/>
              <w:spacing w:line="240" w:lineRule="auto"/>
              <w:ind w:left="0" w:firstLine="0"/>
              <w:rPr>
                <w:sz w:val="18"/>
              </w:rPr>
            </w:pPr>
            <w:r w:rsidRPr="00775F88">
              <w:rPr>
                <w:sz w:val="18"/>
              </w:rPr>
              <w:t>Pekerjaan Utama</w:t>
            </w:r>
          </w:p>
        </w:tc>
        <w:tc>
          <w:tcPr>
            <w:tcW w:w="1091" w:type="dxa"/>
          </w:tcPr>
          <w:p w14:paraId="6904171A" w14:textId="44206E83" w:rsidR="000A0A03" w:rsidRPr="00775F88" w:rsidRDefault="000A0A03" w:rsidP="00775F88">
            <w:pPr>
              <w:pStyle w:val="IFCNormalTextII"/>
              <w:spacing w:line="240" w:lineRule="auto"/>
              <w:ind w:left="0" w:firstLine="0"/>
              <w:jc w:val="center"/>
              <w:rPr>
                <w:sz w:val="18"/>
              </w:rPr>
            </w:pPr>
            <w:r w:rsidRPr="00775F88">
              <w:rPr>
                <w:sz w:val="18"/>
              </w:rPr>
              <w:t>Yes</w:t>
            </w:r>
          </w:p>
        </w:tc>
        <w:tc>
          <w:tcPr>
            <w:tcW w:w="949" w:type="dxa"/>
          </w:tcPr>
          <w:p w14:paraId="796AC01B" w14:textId="1D7A558B" w:rsidR="000A0A03" w:rsidRPr="00775F88" w:rsidRDefault="00295D77" w:rsidP="00775F88">
            <w:pPr>
              <w:pStyle w:val="IFCNormalTextII"/>
              <w:spacing w:line="240" w:lineRule="auto"/>
              <w:ind w:left="0" w:firstLine="0"/>
              <w:jc w:val="center"/>
              <w:rPr>
                <w:sz w:val="18"/>
              </w:rPr>
            </w:pPr>
            <w:r w:rsidRPr="00775F88">
              <w:rPr>
                <w:sz w:val="18"/>
              </w:rPr>
              <w:t>Yes</w:t>
            </w:r>
          </w:p>
        </w:tc>
        <w:tc>
          <w:tcPr>
            <w:tcW w:w="1276" w:type="dxa"/>
          </w:tcPr>
          <w:p w14:paraId="5CF732EF" w14:textId="0F0978C4" w:rsidR="000A0A03" w:rsidRPr="00775F88" w:rsidRDefault="000A0A03" w:rsidP="00775F88">
            <w:pPr>
              <w:pStyle w:val="IFCNormalTextII"/>
              <w:spacing w:line="240" w:lineRule="auto"/>
              <w:ind w:left="0" w:firstLine="0"/>
              <w:jc w:val="center"/>
              <w:rPr>
                <w:sz w:val="18"/>
              </w:rPr>
            </w:pPr>
          </w:p>
        </w:tc>
        <w:tc>
          <w:tcPr>
            <w:tcW w:w="2779" w:type="dxa"/>
          </w:tcPr>
          <w:p w14:paraId="1269E9A5" w14:textId="77777777" w:rsidR="000A0A03" w:rsidRPr="00775F88" w:rsidRDefault="000A0A03" w:rsidP="00775F88">
            <w:pPr>
              <w:pStyle w:val="IFCNormalTextII"/>
              <w:spacing w:line="240" w:lineRule="auto"/>
              <w:ind w:left="0" w:firstLine="0"/>
              <w:rPr>
                <w:sz w:val="18"/>
              </w:rPr>
            </w:pPr>
          </w:p>
        </w:tc>
      </w:tr>
      <w:tr w:rsidR="00295D77" w:rsidRPr="00775F88" w14:paraId="117FE291" w14:textId="77777777" w:rsidTr="00BC65D4">
        <w:tc>
          <w:tcPr>
            <w:tcW w:w="2779" w:type="dxa"/>
          </w:tcPr>
          <w:p w14:paraId="69EE84BE" w14:textId="72237E42" w:rsidR="000A0A03" w:rsidRPr="00775F88" w:rsidRDefault="000A0A03" w:rsidP="00775F88">
            <w:pPr>
              <w:pStyle w:val="IFCNormalTextII"/>
              <w:spacing w:line="240" w:lineRule="auto"/>
              <w:ind w:left="0" w:firstLine="0"/>
              <w:rPr>
                <w:sz w:val="18"/>
              </w:rPr>
            </w:pPr>
            <w:r w:rsidRPr="00775F88">
              <w:rPr>
                <w:sz w:val="18"/>
              </w:rPr>
              <w:t>Bidang Usaha</w:t>
            </w:r>
          </w:p>
        </w:tc>
        <w:tc>
          <w:tcPr>
            <w:tcW w:w="1091" w:type="dxa"/>
          </w:tcPr>
          <w:p w14:paraId="7E674B94" w14:textId="77777777" w:rsidR="000A0A03" w:rsidRPr="00775F88" w:rsidRDefault="000A0A03" w:rsidP="00775F88">
            <w:pPr>
              <w:pStyle w:val="IFCNormalTextII"/>
              <w:spacing w:line="240" w:lineRule="auto"/>
              <w:ind w:left="0" w:firstLine="0"/>
              <w:jc w:val="center"/>
              <w:rPr>
                <w:sz w:val="18"/>
              </w:rPr>
            </w:pPr>
          </w:p>
        </w:tc>
        <w:tc>
          <w:tcPr>
            <w:tcW w:w="949" w:type="dxa"/>
          </w:tcPr>
          <w:p w14:paraId="5B135238" w14:textId="77777777" w:rsidR="000A0A03" w:rsidRPr="00775F88" w:rsidRDefault="000A0A03" w:rsidP="00775F88">
            <w:pPr>
              <w:pStyle w:val="IFCNormalTextII"/>
              <w:spacing w:line="240" w:lineRule="auto"/>
              <w:ind w:left="0" w:firstLine="0"/>
              <w:jc w:val="center"/>
              <w:rPr>
                <w:sz w:val="18"/>
              </w:rPr>
            </w:pPr>
          </w:p>
        </w:tc>
        <w:tc>
          <w:tcPr>
            <w:tcW w:w="1276" w:type="dxa"/>
          </w:tcPr>
          <w:p w14:paraId="5BCB75CF" w14:textId="0F58C1E6" w:rsidR="000A0A03" w:rsidRPr="00775F88" w:rsidRDefault="000A0A03" w:rsidP="00775F88">
            <w:pPr>
              <w:pStyle w:val="IFCNormalTextII"/>
              <w:spacing w:line="240" w:lineRule="auto"/>
              <w:ind w:left="0" w:firstLine="0"/>
              <w:jc w:val="center"/>
              <w:rPr>
                <w:sz w:val="18"/>
              </w:rPr>
            </w:pPr>
          </w:p>
        </w:tc>
        <w:tc>
          <w:tcPr>
            <w:tcW w:w="2779" w:type="dxa"/>
          </w:tcPr>
          <w:p w14:paraId="27736895" w14:textId="77777777" w:rsidR="000A0A03" w:rsidRPr="00775F88" w:rsidRDefault="000A0A03" w:rsidP="00775F88">
            <w:pPr>
              <w:pStyle w:val="IFCNormalTextII"/>
              <w:spacing w:line="240" w:lineRule="auto"/>
              <w:ind w:left="0" w:firstLine="0"/>
              <w:rPr>
                <w:sz w:val="18"/>
              </w:rPr>
            </w:pPr>
          </w:p>
        </w:tc>
      </w:tr>
      <w:tr w:rsidR="00295D77" w:rsidRPr="00775F88" w14:paraId="4105E2D0" w14:textId="77777777" w:rsidTr="00BC65D4">
        <w:tc>
          <w:tcPr>
            <w:tcW w:w="2779" w:type="dxa"/>
          </w:tcPr>
          <w:p w14:paraId="439DC5DE" w14:textId="19DB0E9F" w:rsidR="000A0A03" w:rsidRPr="00775F88" w:rsidRDefault="000A0A03" w:rsidP="00775F88">
            <w:pPr>
              <w:pStyle w:val="IFCNormalTextII"/>
              <w:spacing w:line="240" w:lineRule="auto"/>
              <w:ind w:left="0" w:firstLine="0"/>
              <w:rPr>
                <w:sz w:val="18"/>
              </w:rPr>
            </w:pPr>
            <w:r w:rsidRPr="00775F88">
              <w:rPr>
                <w:sz w:val="18"/>
              </w:rPr>
              <w:t>Jabatan</w:t>
            </w:r>
          </w:p>
        </w:tc>
        <w:tc>
          <w:tcPr>
            <w:tcW w:w="1091" w:type="dxa"/>
          </w:tcPr>
          <w:p w14:paraId="16BC9E68" w14:textId="77777777" w:rsidR="000A0A03" w:rsidRPr="00775F88" w:rsidRDefault="000A0A03" w:rsidP="00775F88">
            <w:pPr>
              <w:pStyle w:val="IFCNormalTextII"/>
              <w:spacing w:line="240" w:lineRule="auto"/>
              <w:ind w:left="0" w:firstLine="0"/>
              <w:jc w:val="center"/>
              <w:rPr>
                <w:sz w:val="18"/>
              </w:rPr>
            </w:pPr>
          </w:p>
        </w:tc>
        <w:tc>
          <w:tcPr>
            <w:tcW w:w="949" w:type="dxa"/>
          </w:tcPr>
          <w:p w14:paraId="0F86444A" w14:textId="77777777" w:rsidR="000A0A03" w:rsidRPr="00775F88" w:rsidRDefault="000A0A03" w:rsidP="00775F88">
            <w:pPr>
              <w:pStyle w:val="IFCNormalTextII"/>
              <w:spacing w:line="240" w:lineRule="auto"/>
              <w:ind w:left="0" w:firstLine="0"/>
              <w:jc w:val="center"/>
              <w:rPr>
                <w:sz w:val="18"/>
              </w:rPr>
            </w:pPr>
          </w:p>
        </w:tc>
        <w:tc>
          <w:tcPr>
            <w:tcW w:w="1276" w:type="dxa"/>
          </w:tcPr>
          <w:p w14:paraId="5D15BD91" w14:textId="0F461AFE" w:rsidR="000A0A03" w:rsidRPr="00775F88" w:rsidRDefault="000A0A03" w:rsidP="00775F88">
            <w:pPr>
              <w:pStyle w:val="IFCNormalTextII"/>
              <w:spacing w:line="240" w:lineRule="auto"/>
              <w:ind w:left="0" w:firstLine="0"/>
              <w:jc w:val="center"/>
              <w:rPr>
                <w:sz w:val="18"/>
              </w:rPr>
            </w:pPr>
          </w:p>
        </w:tc>
        <w:tc>
          <w:tcPr>
            <w:tcW w:w="2779" w:type="dxa"/>
          </w:tcPr>
          <w:p w14:paraId="26164FF3" w14:textId="77777777" w:rsidR="000A0A03" w:rsidRPr="00775F88" w:rsidRDefault="000A0A03" w:rsidP="00775F88">
            <w:pPr>
              <w:pStyle w:val="IFCNormalTextII"/>
              <w:spacing w:line="240" w:lineRule="auto"/>
              <w:ind w:left="0" w:firstLine="0"/>
              <w:rPr>
                <w:sz w:val="18"/>
              </w:rPr>
            </w:pPr>
          </w:p>
        </w:tc>
      </w:tr>
      <w:tr w:rsidR="00295D77" w:rsidRPr="00775F88" w14:paraId="5E1BE77A" w14:textId="77777777" w:rsidTr="00BC65D4">
        <w:tc>
          <w:tcPr>
            <w:tcW w:w="2779" w:type="dxa"/>
          </w:tcPr>
          <w:p w14:paraId="5DCF2051" w14:textId="6F8C0FB4" w:rsidR="000A0A03" w:rsidRPr="00775F88" w:rsidRDefault="000A0A03" w:rsidP="00775F88">
            <w:pPr>
              <w:pStyle w:val="IFCNormalTextII"/>
              <w:spacing w:line="240" w:lineRule="auto"/>
              <w:ind w:left="0" w:firstLine="0"/>
              <w:rPr>
                <w:sz w:val="18"/>
              </w:rPr>
            </w:pPr>
            <w:r w:rsidRPr="00775F88">
              <w:rPr>
                <w:sz w:val="18"/>
              </w:rPr>
              <w:t>Uraian Pekerjaan</w:t>
            </w:r>
          </w:p>
        </w:tc>
        <w:tc>
          <w:tcPr>
            <w:tcW w:w="1091" w:type="dxa"/>
          </w:tcPr>
          <w:p w14:paraId="6E17A6B4" w14:textId="77777777" w:rsidR="000A0A03" w:rsidRPr="00775F88" w:rsidRDefault="000A0A03" w:rsidP="00775F88">
            <w:pPr>
              <w:pStyle w:val="IFCNormalTextII"/>
              <w:spacing w:line="240" w:lineRule="auto"/>
              <w:ind w:left="0" w:firstLine="0"/>
              <w:jc w:val="center"/>
              <w:rPr>
                <w:sz w:val="18"/>
              </w:rPr>
            </w:pPr>
          </w:p>
        </w:tc>
        <w:tc>
          <w:tcPr>
            <w:tcW w:w="949" w:type="dxa"/>
          </w:tcPr>
          <w:p w14:paraId="077FBF6B" w14:textId="77777777" w:rsidR="000A0A03" w:rsidRPr="00775F88" w:rsidRDefault="000A0A03" w:rsidP="00775F88">
            <w:pPr>
              <w:pStyle w:val="IFCNormalTextII"/>
              <w:spacing w:line="240" w:lineRule="auto"/>
              <w:ind w:left="0" w:firstLine="0"/>
              <w:jc w:val="center"/>
              <w:rPr>
                <w:sz w:val="18"/>
              </w:rPr>
            </w:pPr>
          </w:p>
        </w:tc>
        <w:tc>
          <w:tcPr>
            <w:tcW w:w="1276" w:type="dxa"/>
          </w:tcPr>
          <w:p w14:paraId="1C633B15" w14:textId="2CF67F56" w:rsidR="000A0A03" w:rsidRPr="00775F88" w:rsidRDefault="000A0A03" w:rsidP="00775F88">
            <w:pPr>
              <w:pStyle w:val="IFCNormalTextII"/>
              <w:spacing w:line="240" w:lineRule="auto"/>
              <w:ind w:left="0" w:firstLine="0"/>
              <w:jc w:val="center"/>
              <w:rPr>
                <w:sz w:val="18"/>
              </w:rPr>
            </w:pPr>
          </w:p>
        </w:tc>
        <w:tc>
          <w:tcPr>
            <w:tcW w:w="2779" w:type="dxa"/>
          </w:tcPr>
          <w:p w14:paraId="25DE597D" w14:textId="77777777" w:rsidR="000A0A03" w:rsidRPr="00775F88" w:rsidRDefault="000A0A03" w:rsidP="00775F88">
            <w:pPr>
              <w:pStyle w:val="IFCNormalTextII"/>
              <w:spacing w:line="240" w:lineRule="auto"/>
              <w:ind w:left="0" w:firstLine="0"/>
              <w:rPr>
                <w:sz w:val="18"/>
              </w:rPr>
            </w:pPr>
          </w:p>
        </w:tc>
      </w:tr>
      <w:tr w:rsidR="00295D77" w:rsidRPr="00775F88" w14:paraId="1F665238" w14:textId="77777777" w:rsidTr="00BC65D4">
        <w:tc>
          <w:tcPr>
            <w:tcW w:w="2779" w:type="dxa"/>
          </w:tcPr>
          <w:p w14:paraId="62678CAB" w14:textId="336CF228" w:rsidR="000A0A03" w:rsidRPr="00775F88" w:rsidRDefault="000A0A03" w:rsidP="00775F88">
            <w:pPr>
              <w:pStyle w:val="IFCNormalTextII"/>
              <w:spacing w:line="240" w:lineRule="auto"/>
              <w:ind w:left="0" w:firstLine="0"/>
              <w:rPr>
                <w:sz w:val="18"/>
              </w:rPr>
            </w:pPr>
            <w:r w:rsidRPr="00775F88">
              <w:rPr>
                <w:sz w:val="18"/>
              </w:rPr>
              <w:t>Pekerjaan Tambahan</w:t>
            </w:r>
          </w:p>
        </w:tc>
        <w:tc>
          <w:tcPr>
            <w:tcW w:w="1091" w:type="dxa"/>
          </w:tcPr>
          <w:p w14:paraId="398C76C8" w14:textId="77777777" w:rsidR="000A0A03" w:rsidRPr="00775F88" w:rsidRDefault="000A0A03" w:rsidP="00775F88">
            <w:pPr>
              <w:pStyle w:val="IFCNormalTextII"/>
              <w:spacing w:line="240" w:lineRule="auto"/>
              <w:ind w:left="0" w:firstLine="0"/>
              <w:jc w:val="center"/>
              <w:rPr>
                <w:sz w:val="18"/>
              </w:rPr>
            </w:pPr>
          </w:p>
        </w:tc>
        <w:tc>
          <w:tcPr>
            <w:tcW w:w="949" w:type="dxa"/>
          </w:tcPr>
          <w:p w14:paraId="6A69A608" w14:textId="77777777" w:rsidR="000A0A03" w:rsidRPr="00775F88" w:rsidRDefault="000A0A03" w:rsidP="00775F88">
            <w:pPr>
              <w:pStyle w:val="IFCNormalTextII"/>
              <w:spacing w:line="240" w:lineRule="auto"/>
              <w:ind w:left="0" w:firstLine="0"/>
              <w:jc w:val="center"/>
              <w:rPr>
                <w:sz w:val="18"/>
              </w:rPr>
            </w:pPr>
          </w:p>
        </w:tc>
        <w:tc>
          <w:tcPr>
            <w:tcW w:w="1276" w:type="dxa"/>
          </w:tcPr>
          <w:p w14:paraId="5CB59765" w14:textId="4ADF0FB0" w:rsidR="000A0A03" w:rsidRPr="00775F88" w:rsidRDefault="000A0A03" w:rsidP="00775F88">
            <w:pPr>
              <w:pStyle w:val="IFCNormalTextII"/>
              <w:spacing w:line="240" w:lineRule="auto"/>
              <w:ind w:left="0" w:firstLine="0"/>
              <w:jc w:val="center"/>
              <w:rPr>
                <w:sz w:val="18"/>
              </w:rPr>
            </w:pPr>
          </w:p>
        </w:tc>
        <w:tc>
          <w:tcPr>
            <w:tcW w:w="2779" w:type="dxa"/>
          </w:tcPr>
          <w:p w14:paraId="3D7DD522" w14:textId="77777777" w:rsidR="000A0A03" w:rsidRPr="00775F88" w:rsidRDefault="000A0A03" w:rsidP="00775F88">
            <w:pPr>
              <w:pStyle w:val="IFCNormalTextII"/>
              <w:spacing w:line="240" w:lineRule="auto"/>
              <w:ind w:left="0" w:firstLine="0"/>
              <w:rPr>
                <w:sz w:val="18"/>
              </w:rPr>
            </w:pPr>
          </w:p>
        </w:tc>
      </w:tr>
      <w:tr w:rsidR="00295D77" w:rsidRPr="00775F88" w14:paraId="48242802" w14:textId="77777777" w:rsidTr="00BC65D4">
        <w:tc>
          <w:tcPr>
            <w:tcW w:w="2779" w:type="dxa"/>
          </w:tcPr>
          <w:p w14:paraId="53169FEA" w14:textId="2E1FB83C" w:rsidR="000A0A03" w:rsidRPr="00775F88" w:rsidRDefault="000A0A03" w:rsidP="00775F88">
            <w:pPr>
              <w:pStyle w:val="IFCNormalTextII"/>
              <w:spacing w:line="240" w:lineRule="auto"/>
              <w:ind w:left="0" w:firstLine="0"/>
              <w:rPr>
                <w:sz w:val="18"/>
              </w:rPr>
            </w:pPr>
            <w:r w:rsidRPr="00775F88">
              <w:rPr>
                <w:sz w:val="18"/>
              </w:rPr>
              <w:t>Alamat Tempat Tinggal</w:t>
            </w:r>
          </w:p>
        </w:tc>
        <w:tc>
          <w:tcPr>
            <w:tcW w:w="1091" w:type="dxa"/>
          </w:tcPr>
          <w:p w14:paraId="2601A7A1" w14:textId="11EB91AB" w:rsidR="000A0A03" w:rsidRPr="00775F88" w:rsidRDefault="000A0A03" w:rsidP="00775F88">
            <w:pPr>
              <w:pStyle w:val="IFCNormalTextII"/>
              <w:spacing w:line="240" w:lineRule="auto"/>
              <w:ind w:left="0" w:firstLine="0"/>
              <w:jc w:val="center"/>
              <w:rPr>
                <w:sz w:val="18"/>
              </w:rPr>
            </w:pPr>
            <w:r w:rsidRPr="00775F88">
              <w:rPr>
                <w:sz w:val="18"/>
              </w:rPr>
              <w:t>Yes</w:t>
            </w:r>
          </w:p>
        </w:tc>
        <w:tc>
          <w:tcPr>
            <w:tcW w:w="949" w:type="dxa"/>
          </w:tcPr>
          <w:p w14:paraId="6E13E5F5" w14:textId="793081C5" w:rsidR="000A0A03" w:rsidRPr="00775F88" w:rsidRDefault="00295D77" w:rsidP="00775F88">
            <w:pPr>
              <w:pStyle w:val="IFCNormalTextII"/>
              <w:spacing w:line="240" w:lineRule="auto"/>
              <w:ind w:left="0" w:firstLine="0"/>
              <w:jc w:val="center"/>
              <w:rPr>
                <w:sz w:val="18"/>
              </w:rPr>
            </w:pPr>
            <w:r w:rsidRPr="00775F88">
              <w:rPr>
                <w:sz w:val="18"/>
              </w:rPr>
              <w:t>Yes</w:t>
            </w:r>
          </w:p>
        </w:tc>
        <w:tc>
          <w:tcPr>
            <w:tcW w:w="1276" w:type="dxa"/>
          </w:tcPr>
          <w:p w14:paraId="28889A3D" w14:textId="72136B9A" w:rsidR="000A0A03" w:rsidRPr="00775F88" w:rsidRDefault="000A0A03" w:rsidP="00775F88">
            <w:pPr>
              <w:pStyle w:val="IFCNormalTextII"/>
              <w:spacing w:line="240" w:lineRule="auto"/>
              <w:ind w:left="0" w:firstLine="0"/>
              <w:jc w:val="center"/>
              <w:rPr>
                <w:sz w:val="18"/>
              </w:rPr>
            </w:pPr>
            <w:r w:rsidRPr="00775F88">
              <w:rPr>
                <w:sz w:val="18"/>
              </w:rPr>
              <w:t>Yes</w:t>
            </w:r>
          </w:p>
        </w:tc>
        <w:tc>
          <w:tcPr>
            <w:tcW w:w="2779" w:type="dxa"/>
          </w:tcPr>
          <w:p w14:paraId="1B91EC55" w14:textId="77777777" w:rsidR="000A0A03" w:rsidRPr="00775F88" w:rsidRDefault="000A0A03" w:rsidP="00775F88">
            <w:pPr>
              <w:pStyle w:val="IFCNormalTextII"/>
              <w:spacing w:line="240" w:lineRule="auto"/>
              <w:ind w:left="0" w:firstLine="0"/>
              <w:rPr>
                <w:sz w:val="18"/>
              </w:rPr>
            </w:pPr>
          </w:p>
        </w:tc>
      </w:tr>
      <w:tr w:rsidR="00295D77" w:rsidRPr="00775F88" w14:paraId="7B92FB3B" w14:textId="77777777" w:rsidTr="00BC65D4">
        <w:tc>
          <w:tcPr>
            <w:tcW w:w="2779" w:type="dxa"/>
          </w:tcPr>
          <w:p w14:paraId="3DCE6162" w14:textId="50BD1000" w:rsidR="000A0A03" w:rsidRPr="00775F88" w:rsidRDefault="000A0A03" w:rsidP="00775F88">
            <w:pPr>
              <w:pStyle w:val="IFCNormalTextII"/>
              <w:spacing w:line="240" w:lineRule="auto"/>
              <w:ind w:left="0" w:firstLine="0"/>
              <w:rPr>
                <w:sz w:val="18"/>
              </w:rPr>
            </w:pPr>
            <w:r w:rsidRPr="00775F88">
              <w:rPr>
                <w:sz w:val="18"/>
              </w:rPr>
              <w:t>Kota</w:t>
            </w:r>
          </w:p>
        </w:tc>
        <w:tc>
          <w:tcPr>
            <w:tcW w:w="1091" w:type="dxa"/>
          </w:tcPr>
          <w:p w14:paraId="317AB189" w14:textId="001BBCBA" w:rsidR="000A0A03" w:rsidRPr="00775F88" w:rsidRDefault="000A0A03" w:rsidP="00775F88">
            <w:pPr>
              <w:pStyle w:val="IFCNormalTextII"/>
              <w:spacing w:line="240" w:lineRule="auto"/>
              <w:ind w:left="0" w:firstLine="0"/>
              <w:jc w:val="center"/>
              <w:rPr>
                <w:sz w:val="18"/>
              </w:rPr>
            </w:pPr>
            <w:r w:rsidRPr="00775F88">
              <w:rPr>
                <w:sz w:val="18"/>
              </w:rPr>
              <w:t>Yes</w:t>
            </w:r>
          </w:p>
        </w:tc>
        <w:tc>
          <w:tcPr>
            <w:tcW w:w="949" w:type="dxa"/>
          </w:tcPr>
          <w:p w14:paraId="54F596E6" w14:textId="54EF5F52" w:rsidR="000A0A03" w:rsidRPr="00775F88" w:rsidRDefault="00295D77" w:rsidP="00775F88">
            <w:pPr>
              <w:pStyle w:val="IFCNormalTextII"/>
              <w:spacing w:line="240" w:lineRule="auto"/>
              <w:ind w:left="0" w:firstLine="0"/>
              <w:jc w:val="center"/>
              <w:rPr>
                <w:sz w:val="18"/>
              </w:rPr>
            </w:pPr>
            <w:r w:rsidRPr="00775F88">
              <w:rPr>
                <w:sz w:val="18"/>
              </w:rPr>
              <w:t>Yes</w:t>
            </w:r>
          </w:p>
        </w:tc>
        <w:tc>
          <w:tcPr>
            <w:tcW w:w="1276" w:type="dxa"/>
          </w:tcPr>
          <w:p w14:paraId="4AF9B2CE" w14:textId="0C69E151" w:rsidR="000A0A03" w:rsidRPr="00775F88" w:rsidRDefault="000A0A03" w:rsidP="00775F88">
            <w:pPr>
              <w:pStyle w:val="IFCNormalTextII"/>
              <w:spacing w:line="240" w:lineRule="auto"/>
              <w:ind w:left="0" w:firstLine="0"/>
              <w:jc w:val="center"/>
              <w:rPr>
                <w:sz w:val="18"/>
              </w:rPr>
            </w:pPr>
            <w:r w:rsidRPr="00775F88">
              <w:rPr>
                <w:sz w:val="18"/>
              </w:rPr>
              <w:t>Yes</w:t>
            </w:r>
          </w:p>
        </w:tc>
        <w:tc>
          <w:tcPr>
            <w:tcW w:w="2779" w:type="dxa"/>
          </w:tcPr>
          <w:p w14:paraId="684D6119" w14:textId="77777777" w:rsidR="000A0A03" w:rsidRPr="00775F88" w:rsidRDefault="000A0A03" w:rsidP="00775F88">
            <w:pPr>
              <w:pStyle w:val="IFCNormalTextII"/>
              <w:spacing w:line="240" w:lineRule="auto"/>
              <w:ind w:left="0" w:firstLine="0"/>
              <w:rPr>
                <w:sz w:val="18"/>
              </w:rPr>
            </w:pPr>
          </w:p>
        </w:tc>
      </w:tr>
      <w:tr w:rsidR="00295D77" w:rsidRPr="00775F88" w14:paraId="152857CE" w14:textId="77777777" w:rsidTr="00BC65D4">
        <w:tc>
          <w:tcPr>
            <w:tcW w:w="2779" w:type="dxa"/>
          </w:tcPr>
          <w:p w14:paraId="5AE19C18" w14:textId="47BD498F" w:rsidR="000A0A03" w:rsidRPr="00775F88" w:rsidRDefault="000A0A03" w:rsidP="00775F88">
            <w:pPr>
              <w:pStyle w:val="IFCNormalTextII"/>
              <w:spacing w:line="240" w:lineRule="auto"/>
              <w:ind w:left="0" w:firstLine="0"/>
              <w:rPr>
                <w:sz w:val="18"/>
              </w:rPr>
            </w:pPr>
            <w:r w:rsidRPr="00775F88">
              <w:rPr>
                <w:sz w:val="18"/>
              </w:rPr>
              <w:t>Kode Pos</w:t>
            </w:r>
          </w:p>
        </w:tc>
        <w:tc>
          <w:tcPr>
            <w:tcW w:w="1091" w:type="dxa"/>
          </w:tcPr>
          <w:p w14:paraId="1C2E3484" w14:textId="43BBD6FB" w:rsidR="000A0A03" w:rsidRPr="00775F88" w:rsidRDefault="000A0A03" w:rsidP="00775F88">
            <w:pPr>
              <w:pStyle w:val="IFCNormalTextII"/>
              <w:spacing w:line="240" w:lineRule="auto"/>
              <w:ind w:left="0" w:firstLine="0"/>
              <w:jc w:val="center"/>
              <w:rPr>
                <w:sz w:val="18"/>
              </w:rPr>
            </w:pPr>
            <w:r w:rsidRPr="00775F88">
              <w:rPr>
                <w:sz w:val="18"/>
              </w:rPr>
              <w:t>Yes</w:t>
            </w:r>
          </w:p>
        </w:tc>
        <w:tc>
          <w:tcPr>
            <w:tcW w:w="949" w:type="dxa"/>
          </w:tcPr>
          <w:p w14:paraId="7030C3DE" w14:textId="7E28B742" w:rsidR="000A0A03" w:rsidRPr="00775F88" w:rsidRDefault="00295D77" w:rsidP="00775F88">
            <w:pPr>
              <w:pStyle w:val="IFCNormalTextII"/>
              <w:spacing w:line="240" w:lineRule="auto"/>
              <w:ind w:left="0" w:firstLine="0"/>
              <w:jc w:val="center"/>
              <w:rPr>
                <w:sz w:val="18"/>
              </w:rPr>
            </w:pPr>
            <w:r w:rsidRPr="00775F88">
              <w:rPr>
                <w:sz w:val="18"/>
              </w:rPr>
              <w:t>Yes</w:t>
            </w:r>
          </w:p>
        </w:tc>
        <w:tc>
          <w:tcPr>
            <w:tcW w:w="1276" w:type="dxa"/>
          </w:tcPr>
          <w:p w14:paraId="33A15FBB" w14:textId="6CAAD16A" w:rsidR="000A0A03" w:rsidRPr="00775F88" w:rsidRDefault="000A0A03" w:rsidP="00775F88">
            <w:pPr>
              <w:pStyle w:val="IFCNormalTextII"/>
              <w:spacing w:line="240" w:lineRule="auto"/>
              <w:ind w:left="0" w:firstLine="0"/>
              <w:jc w:val="center"/>
              <w:rPr>
                <w:sz w:val="18"/>
              </w:rPr>
            </w:pPr>
            <w:r w:rsidRPr="00775F88">
              <w:rPr>
                <w:sz w:val="18"/>
              </w:rPr>
              <w:t>Yes</w:t>
            </w:r>
          </w:p>
        </w:tc>
        <w:tc>
          <w:tcPr>
            <w:tcW w:w="2779" w:type="dxa"/>
          </w:tcPr>
          <w:p w14:paraId="50E2501D" w14:textId="77777777" w:rsidR="000A0A03" w:rsidRPr="00775F88" w:rsidRDefault="000A0A03" w:rsidP="00775F88">
            <w:pPr>
              <w:pStyle w:val="IFCNormalTextII"/>
              <w:spacing w:line="240" w:lineRule="auto"/>
              <w:ind w:left="0" w:firstLine="0"/>
              <w:rPr>
                <w:sz w:val="18"/>
              </w:rPr>
            </w:pPr>
          </w:p>
        </w:tc>
      </w:tr>
      <w:tr w:rsidR="00295D77" w:rsidRPr="00775F88" w14:paraId="49D90F48" w14:textId="77777777" w:rsidTr="00BC65D4">
        <w:tc>
          <w:tcPr>
            <w:tcW w:w="2779" w:type="dxa"/>
          </w:tcPr>
          <w:p w14:paraId="1F863D21" w14:textId="272C0E88" w:rsidR="000A0A03" w:rsidRPr="00775F88" w:rsidRDefault="000A0A03" w:rsidP="00775F88">
            <w:pPr>
              <w:pStyle w:val="IFCNormalTextII"/>
              <w:spacing w:line="240" w:lineRule="auto"/>
              <w:ind w:left="0" w:firstLine="0"/>
              <w:rPr>
                <w:sz w:val="18"/>
              </w:rPr>
            </w:pPr>
            <w:r w:rsidRPr="00775F88">
              <w:rPr>
                <w:sz w:val="18"/>
              </w:rPr>
              <w:t>Nomor telepon</w:t>
            </w:r>
          </w:p>
        </w:tc>
        <w:tc>
          <w:tcPr>
            <w:tcW w:w="1091" w:type="dxa"/>
          </w:tcPr>
          <w:p w14:paraId="7BE3ED55" w14:textId="603634EC" w:rsidR="000A0A03" w:rsidRPr="00775F88" w:rsidRDefault="000A0A03" w:rsidP="00775F88">
            <w:pPr>
              <w:pStyle w:val="IFCNormalTextII"/>
              <w:spacing w:line="240" w:lineRule="auto"/>
              <w:ind w:left="0" w:firstLine="0"/>
              <w:jc w:val="center"/>
              <w:rPr>
                <w:sz w:val="18"/>
              </w:rPr>
            </w:pPr>
            <w:r w:rsidRPr="00775F88">
              <w:rPr>
                <w:sz w:val="18"/>
              </w:rPr>
              <w:t>Yes</w:t>
            </w:r>
          </w:p>
        </w:tc>
        <w:tc>
          <w:tcPr>
            <w:tcW w:w="949" w:type="dxa"/>
          </w:tcPr>
          <w:p w14:paraId="6CD885FE" w14:textId="7B0B6372" w:rsidR="000A0A03" w:rsidRPr="00775F88" w:rsidRDefault="00295D77" w:rsidP="00775F88">
            <w:pPr>
              <w:pStyle w:val="IFCNormalTextII"/>
              <w:spacing w:line="240" w:lineRule="auto"/>
              <w:ind w:left="0" w:firstLine="0"/>
              <w:jc w:val="center"/>
              <w:rPr>
                <w:sz w:val="18"/>
              </w:rPr>
            </w:pPr>
            <w:r w:rsidRPr="00775F88">
              <w:rPr>
                <w:sz w:val="18"/>
              </w:rPr>
              <w:t>Yes</w:t>
            </w:r>
          </w:p>
        </w:tc>
        <w:tc>
          <w:tcPr>
            <w:tcW w:w="1276" w:type="dxa"/>
          </w:tcPr>
          <w:p w14:paraId="7214C79E" w14:textId="19D71F4D" w:rsidR="000A0A03" w:rsidRPr="00775F88" w:rsidRDefault="000A0A03" w:rsidP="00775F88">
            <w:pPr>
              <w:pStyle w:val="IFCNormalTextII"/>
              <w:spacing w:line="240" w:lineRule="auto"/>
              <w:ind w:left="0" w:firstLine="0"/>
              <w:jc w:val="center"/>
              <w:rPr>
                <w:sz w:val="18"/>
              </w:rPr>
            </w:pPr>
          </w:p>
        </w:tc>
        <w:tc>
          <w:tcPr>
            <w:tcW w:w="2779" w:type="dxa"/>
          </w:tcPr>
          <w:p w14:paraId="223AEE6A" w14:textId="77777777" w:rsidR="000A0A03" w:rsidRPr="00775F88" w:rsidRDefault="000A0A03" w:rsidP="00775F88">
            <w:pPr>
              <w:pStyle w:val="IFCNormalTextII"/>
              <w:spacing w:line="240" w:lineRule="auto"/>
              <w:ind w:left="0" w:firstLine="0"/>
              <w:rPr>
                <w:sz w:val="18"/>
              </w:rPr>
            </w:pPr>
          </w:p>
        </w:tc>
      </w:tr>
      <w:tr w:rsidR="00295D77" w:rsidRPr="00775F88" w14:paraId="4A0B2D67" w14:textId="77777777" w:rsidTr="00BC65D4">
        <w:tc>
          <w:tcPr>
            <w:tcW w:w="2779" w:type="dxa"/>
          </w:tcPr>
          <w:p w14:paraId="3CC840F2" w14:textId="502A5DF1" w:rsidR="000A0A03" w:rsidRPr="00775F88" w:rsidRDefault="000A0A03" w:rsidP="00775F88">
            <w:pPr>
              <w:pStyle w:val="IFCNormalTextII"/>
              <w:spacing w:line="240" w:lineRule="auto"/>
              <w:ind w:left="0" w:firstLine="0"/>
              <w:rPr>
                <w:sz w:val="18"/>
              </w:rPr>
            </w:pPr>
            <w:r w:rsidRPr="00775F88">
              <w:rPr>
                <w:sz w:val="18"/>
              </w:rPr>
              <w:t>Nomor HP Utama</w:t>
            </w:r>
          </w:p>
        </w:tc>
        <w:tc>
          <w:tcPr>
            <w:tcW w:w="1091" w:type="dxa"/>
          </w:tcPr>
          <w:p w14:paraId="697053C9" w14:textId="0462BEF8" w:rsidR="000A0A03" w:rsidRPr="00775F88" w:rsidRDefault="000A0A03" w:rsidP="00775F88">
            <w:pPr>
              <w:pStyle w:val="IFCNormalTextII"/>
              <w:spacing w:line="240" w:lineRule="auto"/>
              <w:ind w:left="0" w:firstLine="0"/>
              <w:jc w:val="center"/>
              <w:rPr>
                <w:sz w:val="18"/>
              </w:rPr>
            </w:pPr>
            <w:r w:rsidRPr="00775F88">
              <w:rPr>
                <w:sz w:val="18"/>
              </w:rPr>
              <w:t>Yes</w:t>
            </w:r>
          </w:p>
        </w:tc>
        <w:tc>
          <w:tcPr>
            <w:tcW w:w="949" w:type="dxa"/>
          </w:tcPr>
          <w:p w14:paraId="17CDEA14" w14:textId="7EF31202" w:rsidR="000A0A03" w:rsidRPr="00775F88" w:rsidRDefault="00295D77" w:rsidP="00775F88">
            <w:pPr>
              <w:pStyle w:val="IFCNormalTextII"/>
              <w:spacing w:line="240" w:lineRule="auto"/>
              <w:ind w:left="0" w:firstLine="0"/>
              <w:jc w:val="center"/>
              <w:rPr>
                <w:sz w:val="18"/>
              </w:rPr>
            </w:pPr>
            <w:r w:rsidRPr="00775F88">
              <w:rPr>
                <w:sz w:val="18"/>
              </w:rPr>
              <w:t>Yes</w:t>
            </w:r>
          </w:p>
        </w:tc>
        <w:tc>
          <w:tcPr>
            <w:tcW w:w="1276" w:type="dxa"/>
          </w:tcPr>
          <w:p w14:paraId="154B37FD" w14:textId="499943E1" w:rsidR="000A0A03" w:rsidRPr="00775F88" w:rsidRDefault="000A0A03" w:rsidP="00775F88">
            <w:pPr>
              <w:pStyle w:val="IFCNormalTextII"/>
              <w:spacing w:line="240" w:lineRule="auto"/>
              <w:ind w:left="0" w:firstLine="0"/>
              <w:jc w:val="center"/>
              <w:rPr>
                <w:sz w:val="18"/>
              </w:rPr>
            </w:pPr>
            <w:r w:rsidRPr="00775F88">
              <w:rPr>
                <w:sz w:val="18"/>
              </w:rPr>
              <w:t>Yes</w:t>
            </w:r>
          </w:p>
        </w:tc>
        <w:tc>
          <w:tcPr>
            <w:tcW w:w="2779" w:type="dxa"/>
          </w:tcPr>
          <w:p w14:paraId="01AFA2F4" w14:textId="77777777" w:rsidR="000A0A03" w:rsidRPr="00775F88" w:rsidRDefault="000A0A03" w:rsidP="00775F88">
            <w:pPr>
              <w:pStyle w:val="IFCNormalTextII"/>
              <w:spacing w:line="240" w:lineRule="auto"/>
              <w:ind w:left="0" w:firstLine="0"/>
              <w:rPr>
                <w:sz w:val="18"/>
              </w:rPr>
            </w:pPr>
          </w:p>
        </w:tc>
      </w:tr>
      <w:tr w:rsidR="00295D77" w:rsidRPr="00775F88" w14:paraId="2F6844E4" w14:textId="77777777" w:rsidTr="00BC65D4">
        <w:tc>
          <w:tcPr>
            <w:tcW w:w="2779" w:type="dxa"/>
          </w:tcPr>
          <w:p w14:paraId="457938F8" w14:textId="4E27B1B3" w:rsidR="000A0A03" w:rsidRPr="00775F88" w:rsidRDefault="000A0A03" w:rsidP="00775F88">
            <w:pPr>
              <w:pStyle w:val="IFCNormalTextII"/>
              <w:spacing w:line="240" w:lineRule="auto"/>
              <w:ind w:left="0" w:firstLine="0"/>
              <w:rPr>
                <w:sz w:val="18"/>
              </w:rPr>
            </w:pPr>
            <w:r w:rsidRPr="00775F88">
              <w:rPr>
                <w:sz w:val="18"/>
              </w:rPr>
              <w:t>Nomor HP 2</w:t>
            </w:r>
          </w:p>
        </w:tc>
        <w:tc>
          <w:tcPr>
            <w:tcW w:w="1091" w:type="dxa"/>
          </w:tcPr>
          <w:p w14:paraId="568B4C46" w14:textId="63D8F5D2" w:rsidR="000A0A03" w:rsidRPr="00775F88" w:rsidRDefault="000A0A03" w:rsidP="00775F88">
            <w:pPr>
              <w:pStyle w:val="IFCNormalTextII"/>
              <w:spacing w:line="240" w:lineRule="auto"/>
              <w:ind w:left="0" w:firstLine="0"/>
              <w:jc w:val="center"/>
              <w:rPr>
                <w:sz w:val="18"/>
              </w:rPr>
            </w:pPr>
            <w:r w:rsidRPr="00775F88">
              <w:rPr>
                <w:sz w:val="18"/>
              </w:rPr>
              <w:t>Yes</w:t>
            </w:r>
          </w:p>
        </w:tc>
        <w:tc>
          <w:tcPr>
            <w:tcW w:w="949" w:type="dxa"/>
          </w:tcPr>
          <w:p w14:paraId="1321B2E5" w14:textId="4E06D1D5" w:rsidR="000A0A03" w:rsidRPr="00775F88" w:rsidRDefault="00295D77" w:rsidP="00775F88">
            <w:pPr>
              <w:pStyle w:val="IFCNormalTextII"/>
              <w:spacing w:line="240" w:lineRule="auto"/>
              <w:ind w:left="0" w:firstLine="0"/>
              <w:jc w:val="center"/>
              <w:rPr>
                <w:sz w:val="18"/>
              </w:rPr>
            </w:pPr>
            <w:r w:rsidRPr="00775F88">
              <w:rPr>
                <w:sz w:val="18"/>
              </w:rPr>
              <w:t>Yes</w:t>
            </w:r>
          </w:p>
        </w:tc>
        <w:tc>
          <w:tcPr>
            <w:tcW w:w="1276" w:type="dxa"/>
          </w:tcPr>
          <w:p w14:paraId="38F9EC87" w14:textId="5199C4DA" w:rsidR="000A0A03" w:rsidRPr="00775F88" w:rsidRDefault="000A0A03" w:rsidP="00775F88">
            <w:pPr>
              <w:pStyle w:val="IFCNormalTextII"/>
              <w:spacing w:line="240" w:lineRule="auto"/>
              <w:ind w:left="0" w:firstLine="0"/>
              <w:jc w:val="center"/>
              <w:rPr>
                <w:sz w:val="18"/>
              </w:rPr>
            </w:pPr>
          </w:p>
        </w:tc>
        <w:tc>
          <w:tcPr>
            <w:tcW w:w="2779" w:type="dxa"/>
          </w:tcPr>
          <w:p w14:paraId="66F3BB60" w14:textId="77777777" w:rsidR="000A0A03" w:rsidRPr="00775F88" w:rsidRDefault="000A0A03" w:rsidP="00775F88">
            <w:pPr>
              <w:pStyle w:val="IFCNormalTextII"/>
              <w:spacing w:line="240" w:lineRule="auto"/>
              <w:ind w:left="0" w:firstLine="0"/>
              <w:rPr>
                <w:sz w:val="18"/>
              </w:rPr>
            </w:pPr>
          </w:p>
        </w:tc>
      </w:tr>
      <w:tr w:rsidR="00295D77" w:rsidRPr="00775F88" w14:paraId="5B866195" w14:textId="77777777" w:rsidTr="00BC65D4">
        <w:tc>
          <w:tcPr>
            <w:tcW w:w="2779" w:type="dxa"/>
          </w:tcPr>
          <w:p w14:paraId="1211F266" w14:textId="4D5A7DD9" w:rsidR="000A0A03" w:rsidRPr="00775F88" w:rsidRDefault="000A0A03" w:rsidP="00775F88">
            <w:pPr>
              <w:pStyle w:val="IFCNormalTextII"/>
              <w:spacing w:line="240" w:lineRule="auto"/>
              <w:ind w:left="0" w:firstLine="0"/>
              <w:rPr>
                <w:sz w:val="18"/>
              </w:rPr>
            </w:pPr>
            <w:r w:rsidRPr="00775F88">
              <w:rPr>
                <w:sz w:val="18"/>
              </w:rPr>
              <w:t>Email</w:t>
            </w:r>
          </w:p>
        </w:tc>
        <w:tc>
          <w:tcPr>
            <w:tcW w:w="1091" w:type="dxa"/>
          </w:tcPr>
          <w:p w14:paraId="558CFA3C" w14:textId="239ADD2D" w:rsidR="000A0A03" w:rsidRPr="00775F88" w:rsidRDefault="000A0A03" w:rsidP="00775F88">
            <w:pPr>
              <w:pStyle w:val="IFCNormalTextII"/>
              <w:spacing w:line="240" w:lineRule="auto"/>
              <w:ind w:left="0" w:firstLine="0"/>
              <w:jc w:val="center"/>
              <w:rPr>
                <w:sz w:val="18"/>
              </w:rPr>
            </w:pPr>
            <w:r w:rsidRPr="00775F88">
              <w:rPr>
                <w:sz w:val="18"/>
              </w:rPr>
              <w:t>Yes</w:t>
            </w:r>
          </w:p>
        </w:tc>
        <w:tc>
          <w:tcPr>
            <w:tcW w:w="949" w:type="dxa"/>
          </w:tcPr>
          <w:p w14:paraId="29138EE8" w14:textId="76ACC300" w:rsidR="000A0A03" w:rsidRPr="00775F88" w:rsidRDefault="00295D77" w:rsidP="00775F88">
            <w:pPr>
              <w:pStyle w:val="IFCNormalTextII"/>
              <w:spacing w:line="240" w:lineRule="auto"/>
              <w:ind w:left="0" w:firstLine="0"/>
              <w:jc w:val="center"/>
              <w:rPr>
                <w:sz w:val="18"/>
              </w:rPr>
            </w:pPr>
            <w:r w:rsidRPr="00775F88">
              <w:rPr>
                <w:sz w:val="18"/>
              </w:rPr>
              <w:t>Yes</w:t>
            </w:r>
          </w:p>
        </w:tc>
        <w:tc>
          <w:tcPr>
            <w:tcW w:w="1276" w:type="dxa"/>
          </w:tcPr>
          <w:p w14:paraId="1C68BF11" w14:textId="0ED8AA8D" w:rsidR="000A0A03" w:rsidRPr="00775F88" w:rsidRDefault="000A0A03" w:rsidP="00775F88">
            <w:pPr>
              <w:pStyle w:val="IFCNormalTextII"/>
              <w:spacing w:line="240" w:lineRule="auto"/>
              <w:ind w:left="0" w:firstLine="0"/>
              <w:jc w:val="center"/>
              <w:rPr>
                <w:sz w:val="18"/>
              </w:rPr>
            </w:pPr>
          </w:p>
        </w:tc>
        <w:tc>
          <w:tcPr>
            <w:tcW w:w="2779" w:type="dxa"/>
          </w:tcPr>
          <w:p w14:paraId="7976BEE5" w14:textId="77777777" w:rsidR="000A0A03" w:rsidRPr="00775F88" w:rsidRDefault="000A0A03" w:rsidP="00775F88">
            <w:pPr>
              <w:pStyle w:val="IFCNormalTextII"/>
              <w:spacing w:line="240" w:lineRule="auto"/>
              <w:ind w:left="0" w:firstLine="0"/>
              <w:rPr>
                <w:sz w:val="18"/>
              </w:rPr>
            </w:pPr>
          </w:p>
        </w:tc>
      </w:tr>
      <w:tr w:rsidR="00295D77" w:rsidRPr="00775F88" w14:paraId="4C0E301A" w14:textId="77777777" w:rsidTr="00BC65D4">
        <w:tc>
          <w:tcPr>
            <w:tcW w:w="2779" w:type="dxa"/>
          </w:tcPr>
          <w:p w14:paraId="0BD62164" w14:textId="4549E8AF" w:rsidR="000A0A03" w:rsidRPr="00775F88" w:rsidRDefault="000A0A03" w:rsidP="00775F88">
            <w:pPr>
              <w:pStyle w:val="IFCNormalTextII"/>
              <w:spacing w:line="240" w:lineRule="auto"/>
              <w:ind w:left="0" w:firstLine="0"/>
              <w:rPr>
                <w:sz w:val="18"/>
              </w:rPr>
            </w:pPr>
            <w:r w:rsidRPr="00775F88">
              <w:rPr>
                <w:sz w:val="18"/>
              </w:rPr>
              <w:t>Alamat Kantor</w:t>
            </w:r>
          </w:p>
        </w:tc>
        <w:tc>
          <w:tcPr>
            <w:tcW w:w="1091" w:type="dxa"/>
          </w:tcPr>
          <w:p w14:paraId="30CBB45F" w14:textId="1E77A86A" w:rsidR="000A0A03" w:rsidRPr="00775F88" w:rsidRDefault="000A0A03" w:rsidP="00775F88">
            <w:pPr>
              <w:pStyle w:val="IFCNormalTextII"/>
              <w:spacing w:line="240" w:lineRule="auto"/>
              <w:ind w:left="0" w:firstLine="0"/>
              <w:jc w:val="center"/>
              <w:rPr>
                <w:sz w:val="18"/>
              </w:rPr>
            </w:pPr>
            <w:r w:rsidRPr="00775F88">
              <w:rPr>
                <w:sz w:val="18"/>
              </w:rPr>
              <w:t>Yes</w:t>
            </w:r>
          </w:p>
        </w:tc>
        <w:tc>
          <w:tcPr>
            <w:tcW w:w="949" w:type="dxa"/>
          </w:tcPr>
          <w:p w14:paraId="2E6A01CA" w14:textId="5CC1C30C" w:rsidR="000A0A03" w:rsidRPr="00775F88" w:rsidRDefault="00295D77" w:rsidP="00775F88">
            <w:pPr>
              <w:pStyle w:val="IFCNormalTextII"/>
              <w:spacing w:line="240" w:lineRule="auto"/>
              <w:ind w:left="0" w:firstLine="0"/>
              <w:jc w:val="center"/>
              <w:rPr>
                <w:sz w:val="18"/>
              </w:rPr>
            </w:pPr>
            <w:r w:rsidRPr="00775F88">
              <w:rPr>
                <w:sz w:val="18"/>
              </w:rPr>
              <w:t>Yes</w:t>
            </w:r>
          </w:p>
        </w:tc>
        <w:tc>
          <w:tcPr>
            <w:tcW w:w="1276" w:type="dxa"/>
          </w:tcPr>
          <w:p w14:paraId="11D37F73" w14:textId="6E5E3026" w:rsidR="000A0A03" w:rsidRPr="00775F88" w:rsidRDefault="000A0A03" w:rsidP="00775F88">
            <w:pPr>
              <w:pStyle w:val="IFCNormalTextII"/>
              <w:spacing w:line="240" w:lineRule="auto"/>
              <w:ind w:left="0" w:firstLine="0"/>
              <w:jc w:val="center"/>
              <w:rPr>
                <w:sz w:val="18"/>
              </w:rPr>
            </w:pPr>
          </w:p>
        </w:tc>
        <w:tc>
          <w:tcPr>
            <w:tcW w:w="2779" w:type="dxa"/>
          </w:tcPr>
          <w:p w14:paraId="79CD1792" w14:textId="77777777" w:rsidR="000A0A03" w:rsidRPr="00775F88" w:rsidRDefault="000A0A03" w:rsidP="00775F88">
            <w:pPr>
              <w:pStyle w:val="IFCNormalTextII"/>
              <w:spacing w:line="240" w:lineRule="auto"/>
              <w:ind w:left="0" w:firstLine="0"/>
              <w:rPr>
                <w:sz w:val="18"/>
              </w:rPr>
            </w:pPr>
          </w:p>
        </w:tc>
      </w:tr>
      <w:tr w:rsidR="00295D77" w:rsidRPr="00775F88" w14:paraId="0CDC715E" w14:textId="77777777" w:rsidTr="00BC65D4">
        <w:tc>
          <w:tcPr>
            <w:tcW w:w="2779" w:type="dxa"/>
          </w:tcPr>
          <w:p w14:paraId="439E64BF" w14:textId="7FF5DF89" w:rsidR="000A0A03" w:rsidRPr="00775F88" w:rsidRDefault="000A0A03" w:rsidP="00775F88">
            <w:pPr>
              <w:pStyle w:val="IFCNormalTextII"/>
              <w:spacing w:line="240" w:lineRule="auto"/>
              <w:ind w:left="0" w:firstLine="0"/>
              <w:rPr>
                <w:sz w:val="18"/>
              </w:rPr>
            </w:pPr>
            <w:r w:rsidRPr="00775F88">
              <w:rPr>
                <w:sz w:val="18"/>
              </w:rPr>
              <w:t>Kota</w:t>
            </w:r>
          </w:p>
        </w:tc>
        <w:tc>
          <w:tcPr>
            <w:tcW w:w="1091" w:type="dxa"/>
          </w:tcPr>
          <w:p w14:paraId="2E8BC8A8" w14:textId="168D9A69" w:rsidR="000A0A03" w:rsidRPr="00775F88" w:rsidRDefault="000A0A03" w:rsidP="00775F88">
            <w:pPr>
              <w:pStyle w:val="IFCNormalTextII"/>
              <w:spacing w:line="240" w:lineRule="auto"/>
              <w:ind w:left="0" w:firstLine="0"/>
              <w:jc w:val="center"/>
              <w:rPr>
                <w:sz w:val="18"/>
              </w:rPr>
            </w:pPr>
            <w:r w:rsidRPr="00775F88">
              <w:rPr>
                <w:sz w:val="18"/>
              </w:rPr>
              <w:t>Yes</w:t>
            </w:r>
          </w:p>
        </w:tc>
        <w:tc>
          <w:tcPr>
            <w:tcW w:w="949" w:type="dxa"/>
          </w:tcPr>
          <w:p w14:paraId="517FBD54" w14:textId="10647A81" w:rsidR="000A0A03" w:rsidRPr="00775F88" w:rsidRDefault="00295D77" w:rsidP="00775F88">
            <w:pPr>
              <w:pStyle w:val="IFCNormalTextII"/>
              <w:spacing w:line="240" w:lineRule="auto"/>
              <w:ind w:left="0" w:firstLine="0"/>
              <w:jc w:val="center"/>
              <w:rPr>
                <w:sz w:val="18"/>
              </w:rPr>
            </w:pPr>
            <w:r w:rsidRPr="00775F88">
              <w:rPr>
                <w:sz w:val="18"/>
              </w:rPr>
              <w:t>Yes</w:t>
            </w:r>
          </w:p>
        </w:tc>
        <w:tc>
          <w:tcPr>
            <w:tcW w:w="1276" w:type="dxa"/>
          </w:tcPr>
          <w:p w14:paraId="439DA3A2" w14:textId="33D37016" w:rsidR="000A0A03" w:rsidRPr="00775F88" w:rsidRDefault="000A0A03" w:rsidP="00775F88">
            <w:pPr>
              <w:pStyle w:val="IFCNormalTextII"/>
              <w:spacing w:line="240" w:lineRule="auto"/>
              <w:ind w:left="0" w:firstLine="0"/>
              <w:jc w:val="center"/>
              <w:rPr>
                <w:sz w:val="18"/>
              </w:rPr>
            </w:pPr>
          </w:p>
        </w:tc>
        <w:tc>
          <w:tcPr>
            <w:tcW w:w="2779" w:type="dxa"/>
          </w:tcPr>
          <w:p w14:paraId="119B4616" w14:textId="77777777" w:rsidR="000A0A03" w:rsidRPr="00775F88" w:rsidRDefault="000A0A03" w:rsidP="00775F88">
            <w:pPr>
              <w:pStyle w:val="IFCNormalTextII"/>
              <w:spacing w:line="240" w:lineRule="auto"/>
              <w:ind w:left="0" w:firstLine="0"/>
              <w:rPr>
                <w:sz w:val="18"/>
              </w:rPr>
            </w:pPr>
          </w:p>
        </w:tc>
      </w:tr>
      <w:tr w:rsidR="00295D77" w:rsidRPr="00775F88" w14:paraId="536D77FD" w14:textId="77777777" w:rsidTr="00BC65D4">
        <w:tc>
          <w:tcPr>
            <w:tcW w:w="2779" w:type="dxa"/>
          </w:tcPr>
          <w:p w14:paraId="279D279F" w14:textId="29A111B5" w:rsidR="000A0A03" w:rsidRPr="00775F88" w:rsidRDefault="000A0A03" w:rsidP="00775F88">
            <w:pPr>
              <w:pStyle w:val="IFCNormalTextII"/>
              <w:spacing w:line="240" w:lineRule="auto"/>
              <w:ind w:left="0" w:firstLine="0"/>
              <w:rPr>
                <w:sz w:val="18"/>
              </w:rPr>
            </w:pPr>
            <w:r w:rsidRPr="00775F88">
              <w:rPr>
                <w:sz w:val="18"/>
              </w:rPr>
              <w:t>Kode Pos</w:t>
            </w:r>
          </w:p>
        </w:tc>
        <w:tc>
          <w:tcPr>
            <w:tcW w:w="1091" w:type="dxa"/>
          </w:tcPr>
          <w:p w14:paraId="5305CD49" w14:textId="23311CB4" w:rsidR="000A0A03" w:rsidRPr="00775F88" w:rsidRDefault="000A0A03" w:rsidP="00775F88">
            <w:pPr>
              <w:pStyle w:val="IFCNormalTextII"/>
              <w:spacing w:line="240" w:lineRule="auto"/>
              <w:ind w:left="0" w:firstLine="0"/>
              <w:jc w:val="center"/>
              <w:rPr>
                <w:sz w:val="18"/>
              </w:rPr>
            </w:pPr>
            <w:r w:rsidRPr="00775F88">
              <w:rPr>
                <w:sz w:val="18"/>
              </w:rPr>
              <w:t>Yes</w:t>
            </w:r>
          </w:p>
        </w:tc>
        <w:tc>
          <w:tcPr>
            <w:tcW w:w="949" w:type="dxa"/>
          </w:tcPr>
          <w:p w14:paraId="0B0B6FDE" w14:textId="79BC63DA" w:rsidR="000A0A03" w:rsidRPr="00775F88" w:rsidRDefault="00295D77" w:rsidP="00775F88">
            <w:pPr>
              <w:pStyle w:val="IFCNormalTextII"/>
              <w:spacing w:line="240" w:lineRule="auto"/>
              <w:ind w:left="0" w:firstLine="0"/>
              <w:jc w:val="center"/>
              <w:rPr>
                <w:sz w:val="18"/>
              </w:rPr>
            </w:pPr>
            <w:r w:rsidRPr="00775F88">
              <w:rPr>
                <w:sz w:val="18"/>
              </w:rPr>
              <w:t>Yes</w:t>
            </w:r>
          </w:p>
        </w:tc>
        <w:tc>
          <w:tcPr>
            <w:tcW w:w="1276" w:type="dxa"/>
          </w:tcPr>
          <w:p w14:paraId="20A15126" w14:textId="2C8F2858" w:rsidR="000A0A03" w:rsidRPr="00775F88" w:rsidRDefault="000A0A03" w:rsidP="00775F88">
            <w:pPr>
              <w:pStyle w:val="IFCNormalTextII"/>
              <w:spacing w:line="240" w:lineRule="auto"/>
              <w:ind w:left="0" w:firstLine="0"/>
              <w:jc w:val="center"/>
              <w:rPr>
                <w:sz w:val="18"/>
              </w:rPr>
            </w:pPr>
          </w:p>
        </w:tc>
        <w:tc>
          <w:tcPr>
            <w:tcW w:w="2779" w:type="dxa"/>
          </w:tcPr>
          <w:p w14:paraId="67B2DA4C" w14:textId="77777777" w:rsidR="000A0A03" w:rsidRPr="00775F88" w:rsidRDefault="000A0A03" w:rsidP="00775F88">
            <w:pPr>
              <w:pStyle w:val="IFCNormalTextII"/>
              <w:spacing w:line="240" w:lineRule="auto"/>
              <w:ind w:left="0" w:firstLine="0"/>
              <w:rPr>
                <w:sz w:val="18"/>
              </w:rPr>
            </w:pPr>
          </w:p>
        </w:tc>
      </w:tr>
      <w:tr w:rsidR="00295D77" w:rsidRPr="00775F88" w14:paraId="013AFE25" w14:textId="77777777" w:rsidTr="00BC65D4">
        <w:tc>
          <w:tcPr>
            <w:tcW w:w="2779" w:type="dxa"/>
          </w:tcPr>
          <w:p w14:paraId="08C9D014" w14:textId="4F34825E" w:rsidR="000A0A03" w:rsidRPr="00775F88" w:rsidRDefault="000A0A03" w:rsidP="00775F88">
            <w:pPr>
              <w:pStyle w:val="IFCNormalTextII"/>
              <w:spacing w:line="240" w:lineRule="auto"/>
              <w:ind w:left="0" w:firstLine="0"/>
              <w:rPr>
                <w:sz w:val="18"/>
              </w:rPr>
            </w:pPr>
            <w:r w:rsidRPr="00775F88">
              <w:rPr>
                <w:sz w:val="18"/>
              </w:rPr>
              <w:t>Telepon</w:t>
            </w:r>
          </w:p>
        </w:tc>
        <w:tc>
          <w:tcPr>
            <w:tcW w:w="1091" w:type="dxa"/>
          </w:tcPr>
          <w:p w14:paraId="414038B4" w14:textId="2C7A4171" w:rsidR="000A0A03" w:rsidRPr="00775F88" w:rsidRDefault="000A0A03" w:rsidP="00775F88">
            <w:pPr>
              <w:pStyle w:val="IFCNormalTextII"/>
              <w:spacing w:line="240" w:lineRule="auto"/>
              <w:ind w:left="0" w:firstLine="0"/>
              <w:jc w:val="center"/>
              <w:rPr>
                <w:sz w:val="18"/>
              </w:rPr>
            </w:pPr>
            <w:r w:rsidRPr="00775F88">
              <w:rPr>
                <w:sz w:val="18"/>
              </w:rPr>
              <w:t>Yes</w:t>
            </w:r>
          </w:p>
        </w:tc>
        <w:tc>
          <w:tcPr>
            <w:tcW w:w="949" w:type="dxa"/>
          </w:tcPr>
          <w:p w14:paraId="3E677AEE" w14:textId="4B4F9CDA" w:rsidR="000A0A03" w:rsidRPr="00775F88" w:rsidRDefault="00295D77" w:rsidP="00775F88">
            <w:pPr>
              <w:pStyle w:val="IFCNormalTextII"/>
              <w:spacing w:line="240" w:lineRule="auto"/>
              <w:ind w:left="0" w:firstLine="0"/>
              <w:jc w:val="center"/>
              <w:rPr>
                <w:sz w:val="18"/>
              </w:rPr>
            </w:pPr>
            <w:r w:rsidRPr="00775F88">
              <w:rPr>
                <w:sz w:val="18"/>
              </w:rPr>
              <w:t>Yes</w:t>
            </w:r>
          </w:p>
        </w:tc>
        <w:tc>
          <w:tcPr>
            <w:tcW w:w="1276" w:type="dxa"/>
          </w:tcPr>
          <w:p w14:paraId="57CC1606" w14:textId="50CF5E74" w:rsidR="000A0A03" w:rsidRPr="00775F88" w:rsidRDefault="000A0A03" w:rsidP="00775F88">
            <w:pPr>
              <w:pStyle w:val="IFCNormalTextII"/>
              <w:spacing w:line="240" w:lineRule="auto"/>
              <w:ind w:left="0" w:firstLine="0"/>
              <w:jc w:val="center"/>
              <w:rPr>
                <w:sz w:val="18"/>
              </w:rPr>
            </w:pPr>
          </w:p>
        </w:tc>
        <w:tc>
          <w:tcPr>
            <w:tcW w:w="2779" w:type="dxa"/>
          </w:tcPr>
          <w:p w14:paraId="4B75CCB4" w14:textId="77777777" w:rsidR="000A0A03" w:rsidRPr="00775F88" w:rsidRDefault="000A0A03" w:rsidP="00775F88">
            <w:pPr>
              <w:pStyle w:val="IFCNormalTextII"/>
              <w:spacing w:line="240" w:lineRule="auto"/>
              <w:ind w:left="0" w:firstLine="0"/>
              <w:rPr>
                <w:sz w:val="18"/>
              </w:rPr>
            </w:pPr>
          </w:p>
        </w:tc>
      </w:tr>
      <w:tr w:rsidR="00295D77" w:rsidRPr="00775F88" w14:paraId="769A24D2" w14:textId="77777777" w:rsidTr="00BC65D4">
        <w:tc>
          <w:tcPr>
            <w:tcW w:w="2779" w:type="dxa"/>
          </w:tcPr>
          <w:p w14:paraId="03692567" w14:textId="1283860D" w:rsidR="000A0A03" w:rsidRPr="00775F88" w:rsidRDefault="000A0A03" w:rsidP="00775F88">
            <w:pPr>
              <w:pStyle w:val="IFCNormalTextII"/>
              <w:spacing w:line="240" w:lineRule="auto"/>
              <w:ind w:left="0" w:firstLine="0"/>
              <w:rPr>
                <w:sz w:val="18"/>
              </w:rPr>
            </w:pPr>
            <w:r w:rsidRPr="00775F88">
              <w:rPr>
                <w:sz w:val="18"/>
              </w:rPr>
              <w:t>Alamat Korespondensi</w:t>
            </w:r>
          </w:p>
        </w:tc>
        <w:tc>
          <w:tcPr>
            <w:tcW w:w="1091" w:type="dxa"/>
          </w:tcPr>
          <w:p w14:paraId="73CC9EFB" w14:textId="77777777" w:rsidR="000A0A03" w:rsidRPr="00775F88" w:rsidRDefault="000A0A03" w:rsidP="00775F88">
            <w:pPr>
              <w:pStyle w:val="IFCNormalTextII"/>
              <w:spacing w:line="240" w:lineRule="auto"/>
              <w:ind w:left="0" w:firstLine="0"/>
              <w:jc w:val="center"/>
              <w:rPr>
                <w:sz w:val="18"/>
              </w:rPr>
            </w:pPr>
          </w:p>
        </w:tc>
        <w:tc>
          <w:tcPr>
            <w:tcW w:w="949" w:type="dxa"/>
          </w:tcPr>
          <w:p w14:paraId="1B33878B" w14:textId="77777777" w:rsidR="000A0A03" w:rsidRPr="00775F88" w:rsidRDefault="000A0A03" w:rsidP="00775F88">
            <w:pPr>
              <w:pStyle w:val="IFCNormalTextII"/>
              <w:spacing w:line="240" w:lineRule="auto"/>
              <w:ind w:left="0" w:firstLine="0"/>
              <w:jc w:val="center"/>
              <w:rPr>
                <w:sz w:val="18"/>
              </w:rPr>
            </w:pPr>
          </w:p>
        </w:tc>
        <w:tc>
          <w:tcPr>
            <w:tcW w:w="1276" w:type="dxa"/>
          </w:tcPr>
          <w:p w14:paraId="0BFBF6BA" w14:textId="22E3E0CB" w:rsidR="000A0A03" w:rsidRPr="00775F88" w:rsidRDefault="000A0A03" w:rsidP="00775F88">
            <w:pPr>
              <w:pStyle w:val="IFCNormalTextII"/>
              <w:spacing w:line="240" w:lineRule="auto"/>
              <w:ind w:left="0" w:firstLine="0"/>
              <w:jc w:val="center"/>
              <w:rPr>
                <w:sz w:val="18"/>
              </w:rPr>
            </w:pPr>
          </w:p>
        </w:tc>
        <w:tc>
          <w:tcPr>
            <w:tcW w:w="2779" w:type="dxa"/>
          </w:tcPr>
          <w:p w14:paraId="11B1567A" w14:textId="77777777" w:rsidR="000A0A03" w:rsidRPr="00775F88" w:rsidRDefault="000A0A03" w:rsidP="00775F88">
            <w:pPr>
              <w:pStyle w:val="IFCNormalTextII"/>
              <w:spacing w:line="240" w:lineRule="auto"/>
              <w:ind w:left="0" w:firstLine="0"/>
              <w:rPr>
                <w:sz w:val="18"/>
              </w:rPr>
            </w:pPr>
            <w:r w:rsidRPr="00775F88">
              <w:rPr>
                <w:sz w:val="18"/>
              </w:rPr>
              <w:t>Alamat Tempat Tinggal</w:t>
            </w:r>
          </w:p>
          <w:p w14:paraId="5C34F4A4" w14:textId="0A3DCF37" w:rsidR="000A0A03" w:rsidRPr="00775F88" w:rsidRDefault="000A0A03" w:rsidP="00775F88">
            <w:pPr>
              <w:pStyle w:val="IFCNormalTextII"/>
              <w:spacing w:line="240" w:lineRule="auto"/>
              <w:ind w:left="0" w:firstLine="0"/>
              <w:rPr>
                <w:sz w:val="18"/>
              </w:rPr>
            </w:pPr>
            <w:r w:rsidRPr="00775F88">
              <w:rPr>
                <w:sz w:val="18"/>
              </w:rPr>
              <w:t>Alamat Kantor</w:t>
            </w:r>
          </w:p>
        </w:tc>
      </w:tr>
      <w:tr w:rsidR="00295D77" w:rsidRPr="00775F88" w14:paraId="6376A1D9" w14:textId="77777777" w:rsidTr="00BC65D4">
        <w:tc>
          <w:tcPr>
            <w:tcW w:w="2779" w:type="dxa"/>
          </w:tcPr>
          <w:p w14:paraId="4C3BEB38" w14:textId="5B4F3F57" w:rsidR="000A0A03" w:rsidRPr="00775F88" w:rsidRDefault="000A0A03" w:rsidP="00775F88">
            <w:pPr>
              <w:pStyle w:val="IFCNormalTextII"/>
              <w:spacing w:line="240" w:lineRule="auto"/>
              <w:ind w:left="0" w:firstLine="0"/>
              <w:rPr>
                <w:sz w:val="18"/>
              </w:rPr>
            </w:pPr>
            <w:r w:rsidRPr="00775F88">
              <w:rPr>
                <w:sz w:val="18"/>
              </w:rPr>
              <w:t>Hubungan dengan Calon Tertanggung</w:t>
            </w:r>
          </w:p>
        </w:tc>
        <w:tc>
          <w:tcPr>
            <w:tcW w:w="1091" w:type="dxa"/>
          </w:tcPr>
          <w:p w14:paraId="31BB95EA" w14:textId="05ADA398" w:rsidR="000A0A03" w:rsidRPr="00775F88" w:rsidRDefault="000A0A03" w:rsidP="00775F88">
            <w:pPr>
              <w:pStyle w:val="IFCNormalTextII"/>
              <w:spacing w:line="240" w:lineRule="auto"/>
              <w:ind w:left="0" w:firstLine="0"/>
              <w:jc w:val="center"/>
              <w:rPr>
                <w:sz w:val="18"/>
              </w:rPr>
            </w:pPr>
            <w:r w:rsidRPr="00775F88">
              <w:rPr>
                <w:sz w:val="18"/>
              </w:rPr>
              <w:t>Yes</w:t>
            </w:r>
          </w:p>
        </w:tc>
        <w:tc>
          <w:tcPr>
            <w:tcW w:w="949" w:type="dxa"/>
          </w:tcPr>
          <w:p w14:paraId="0F3F6F7F" w14:textId="48413E5F" w:rsidR="000A0A03" w:rsidRPr="00775F88" w:rsidRDefault="00295D77" w:rsidP="00775F88">
            <w:pPr>
              <w:pStyle w:val="IFCNormalTextII"/>
              <w:spacing w:line="240" w:lineRule="auto"/>
              <w:ind w:left="0" w:firstLine="0"/>
              <w:jc w:val="center"/>
              <w:rPr>
                <w:sz w:val="18"/>
              </w:rPr>
            </w:pPr>
            <w:r w:rsidRPr="00775F88">
              <w:rPr>
                <w:sz w:val="18"/>
              </w:rPr>
              <w:t>No</w:t>
            </w:r>
          </w:p>
        </w:tc>
        <w:tc>
          <w:tcPr>
            <w:tcW w:w="1276" w:type="dxa"/>
          </w:tcPr>
          <w:p w14:paraId="0473124B" w14:textId="22E39107" w:rsidR="000A0A03" w:rsidRPr="00775F88" w:rsidRDefault="000A0A03" w:rsidP="00775F88">
            <w:pPr>
              <w:pStyle w:val="IFCNormalTextII"/>
              <w:spacing w:line="240" w:lineRule="auto"/>
              <w:ind w:left="0" w:firstLine="0"/>
              <w:jc w:val="center"/>
              <w:rPr>
                <w:sz w:val="18"/>
              </w:rPr>
            </w:pPr>
          </w:p>
        </w:tc>
        <w:tc>
          <w:tcPr>
            <w:tcW w:w="2779" w:type="dxa"/>
          </w:tcPr>
          <w:p w14:paraId="4D918A62" w14:textId="77777777" w:rsidR="000A0A03" w:rsidRPr="00775F88" w:rsidRDefault="000A0A03" w:rsidP="00775F88">
            <w:pPr>
              <w:pStyle w:val="IFCNormalTextII"/>
              <w:spacing w:line="240" w:lineRule="auto"/>
              <w:ind w:left="0" w:firstLine="0"/>
              <w:rPr>
                <w:sz w:val="18"/>
              </w:rPr>
            </w:pPr>
          </w:p>
        </w:tc>
      </w:tr>
      <w:tr w:rsidR="00295D77" w:rsidRPr="00775F88" w14:paraId="45995078" w14:textId="77777777" w:rsidTr="00BC65D4">
        <w:tc>
          <w:tcPr>
            <w:tcW w:w="2779" w:type="dxa"/>
          </w:tcPr>
          <w:p w14:paraId="59841BE9" w14:textId="25B0E848" w:rsidR="000A0A03" w:rsidRPr="00775F88" w:rsidRDefault="000A0A03" w:rsidP="00775F88">
            <w:pPr>
              <w:pStyle w:val="IFCNormalTextII"/>
              <w:spacing w:line="240" w:lineRule="auto"/>
              <w:ind w:left="0" w:firstLine="0"/>
              <w:rPr>
                <w:sz w:val="18"/>
              </w:rPr>
            </w:pPr>
            <w:r w:rsidRPr="00775F88">
              <w:rPr>
                <w:sz w:val="18"/>
              </w:rPr>
              <w:t>Tujuan Pembelian Asuransi</w:t>
            </w:r>
          </w:p>
        </w:tc>
        <w:tc>
          <w:tcPr>
            <w:tcW w:w="1091" w:type="dxa"/>
          </w:tcPr>
          <w:p w14:paraId="3C2F94C2" w14:textId="77777777" w:rsidR="000A0A03" w:rsidRPr="00775F88" w:rsidRDefault="000A0A03" w:rsidP="00775F88">
            <w:pPr>
              <w:pStyle w:val="IFCNormalTextII"/>
              <w:spacing w:line="240" w:lineRule="auto"/>
              <w:ind w:left="0" w:firstLine="0"/>
              <w:jc w:val="center"/>
              <w:rPr>
                <w:sz w:val="18"/>
              </w:rPr>
            </w:pPr>
          </w:p>
        </w:tc>
        <w:tc>
          <w:tcPr>
            <w:tcW w:w="949" w:type="dxa"/>
          </w:tcPr>
          <w:p w14:paraId="48EC7D31" w14:textId="77777777" w:rsidR="000A0A03" w:rsidRPr="00775F88" w:rsidRDefault="000A0A03" w:rsidP="00775F88">
            <w:pPr>
              <w:pStyle w:val="IFCNormalTextII"/>
              <w:spacing w:line="240" w:lineRule="auto"/>
              <w:ind w:left="0" w:firstLine="0"/>
              <w:jc w:val="center"/>
              <w:rPr>
                <w:sz w:val="18"/>
              </w:rPr>
            </w:pPr>
          </w:p>
        </w:tc>
        <w:tc>
          <w:tcPr>
            <w:tcW w:w="1276" w:type="dxa"/>
          </w:tcPr>
          <w:p w14:paraId="086AAB86" w14:textId="0FA50639" w:rsidR="000A0A03" w:rsidRPr="00775F88" w:rsidRDefault="000A0A03" w:rsidP="00775F88">
            <w:pPr>
              <w:pStyle w:val="IFCNormalTextII"/>
              <w:spacing w:line="240" w:lineRule="auto"/>
              <w:ind w:left="0" w:firstLine="0"/>
              <w:jc w:val="center"/>
              <w:rPr>
                <w:sz w:val="18"/>
              </w:rPr>
            </w:pPr>
          </w:p>
        </w:tc>
        <w:tc>
          <w:tcPr>
            <w:tcW w:w="2779" w:type="dxa"/>
          </w:tcPr>
          <w:p w14:paraId="004325F6" w14:textId="77777777" w:rsidR="000A0A03" w:rsidRPr="00775F88" w:rsidRDefault="000A0A03" w:rsidP="00775F88">
            <w:pPr>
              <w:pStyle w:val="IFCNormalTextII"/>
              <w:spacing w:line="240" w:lineRule="auto"/>
              <w:ind w:left="0" w:firstLine="0"/>
              <w:rPr>
                <w:sz w:val="18"/>
              </w:rPr>
            </w:pPr>
            <w:r w:rsidRPr="00775F88">
              <w:rPr>
                <w:sz w:val="18"/>
              </w:rPr>
              <w:t>Tabungan</w:t>
            </w:r>
          </w:p>
          <w:p w14:paraId="3641D38E" w14:textId="77777777" w:rsidR="000A0A03" w:rsidRPr="00775F88" w:rsidRDefault="000A0A03" w:rsidP="00775F88">
            <w:pPr>
              <w:pStyle w:val="IFCNormalTextII"/>
              <w:spacing w:line="240" w:lineRule="auto"/>
              <w:ind w:left="0" w:firstLine="0"/>
              <w:rPr>
                <w:sz w:val="18"/>
              </w:rPr>
            </w:pPr>
            <w:r w:rsidRPr="00775F88">
              <w:rPr>
                <w:sz w:val="18"/>
              </w:rPr>
              <w:lastRenderedPageBreak/>
              <w:t>Proteksi</w:t>
            </w:r>
          </w:p>
          <w:p w14:paraId="22A8DFC5" w14:textId="77777777" w:rsidR="000A0A03" w:rsidRPr="00775F88" w:rsidRDefault="000A0A03" w:rsidP="00775F88">
            <w:pPr>
              <w:pStyle w:val="IFCNormalTextII"/>
              <w:spacing w:line="240" w:lineRule="auto"/>
              <w:ind w:left="0" w:firstLine="0"/>
              <w:rPr>
                <w:sz w:val="18"/>
              </w:rPr>
            </w:pPr>
            <w:r w:rsidRPr="00775F88">
              <w:rPr>
                <w:sz w:val="18"/>
              </w:rPr>
              <w:t>Investasi</w:t>
            </w:r>
          </w:p>
          <w:p w14:paraId="03A4D1B2" w14:textId="77777777" w:rsidR="000A0A03" w:rsidRPr="00775F88" w:rsidRDefault="000A0A03" w:rsidP="00775F88">
            <w:pPr>
              <w:pStyle w:val="IFCNormalTextII"/>
              <w:spacing w:line="240" w:lineRule="auto"/>
              <w:ind w:left="0" w:firstLine="0"/>
              <w:rPr>
                <w:sz w:val="18"/>
              </w:rPr>
            </w:pPr>
            <w:r w:rsidRPr="00775F88">
              <w:rPr>
                <w:sz w:val="18"/>
              </w:rPr>
              <w:t>Pendidikan</w:t>
            </w:r>
          </w:p>
          <w:p w14:paraId="7F42ED5F" w14:textId="4AA88C00" w:rsidR="000A0A03" w:rsidRPr="00775F88" w:rsidRDefault="000A0A03" w:rsidP="00775F88">
            <w:pPr>
              <w:pStyle w:val="IFCNormalTextII"/>
              <w:spacing w:line="240" w:lineRule="auto"/>
              <w:ind w:left="0" w:firstLine="0"/>
              <w:rPr>
                <w:sz w:val="18"/>
              </w:rPr>
            </w:pPr>
            <w:r w:rsidRPr="00775F88">
              <w:rPr>
                <w:sz w:val="18"/>
              </w:rPr>
              <w:t>Lainnya</w:t>
            </w:r>
          </w:p>
        </w:tc>
      </w:tr>
      <w:tr w:rsidR="00295D77" w:rsidRPr="00775F88" w14:paraId="701AD02F" w14:textId="77777777" w:rsidTr="00BC65D4">
        <w:tc>
          <w:tcPr>
            <w:tcW w:w="2779" w:type="dxa"/>
          </w:tcPr>
          <w:p w14:paraId="0DDA953E" w14:textId="0F79CC76" w:rsidR="000A0A03" w:rsidRPr="00775F88" w:rsidRDefault="000A0A03" w:rsidP="00775F88">
            <w:pPr>
              <w:pStyle w:val="IFCNormalTextII"/>
              <w:spacing w:line="240" w:lineRule="auto"/>
              <w:ind w:left="0" w:firstLine="0"/>
              <w:rPr>
                <w:sz w:val="18"/>
              </w:rPr>
            </w:pPr>
            <w:r w:rsidRPr="00775F88">
              <w:rPr>
                <w:sz w:val="18"/>
              </w:rPr>
              <w:lastRenderedPageBreak/>
              <w:t>Nomor NPWP</w:t>
            </w:r>
          </w:p>
        </w:tc>
        <w:tc>
          <w:tcPr>
            <w:tcW w:w="1091" w:type="dxa"/>
          </w:tcPr>
          <w:p w14:paraId="159C3448" w14:textId="4EA5939F" w:rsidR="000A0A03" w:rsidRPr="00775F88" w:rsidRDefault="000A0A03" w:rsidP="00775F88">
            <w:pPr>
              <w:pStyle w:val="IFCNormalTextII"/>
              <w:spacing w:line="240" w:lineRule="auto"/>
              <w:ind w:left="0" w:firstLine="0"/>
              <w:jc w:val="center"/>
              <w:rPr>
                <w:sz w:val="18"/>
              </w:rPr>
            </w:pPr>
            <w:r w:rsidRPr="00775F88">
              <w:rPr>
                <w:sz w:val="18"/>
              </w:rPr>
              <w:t>Yes</w:t>
            </w:r>
          </w:p>
        </w:tc>
        <w:tc>
          <w:tcPr>
            <w:tcW w:w="949" w:type="dxa"/>
          </w:tcPr>
          <w:p w14:paraId="0DD515F6" w14:textId="0A02A0ED" w:rsidR="000A0A03" w:rsidRPr="00775F88" w:rsidRDefault="00295D77" w:rsidP="00775F88">
            <w:pPr>
              <w:pStyle w:val="IFCNormalTextII"/>
              <w:spacing w:line="240" w:lineRule="auto"/>
              <w:ind w:left="0" w:firstLine="0"/>
              <w:jc w:val="center"/>
              <w:rPr>
                <w:sz w:val="18"/>
              </w:rPr>
            </w:pPr>
            <w:r w:rsidRPr="00775F88">
              <w:rPr>
                <w:sz w:val="18"/>
              </w:rPr>
              <w:t>Yes</w:t>
            </w:r>
          </w:p>
        </w:tc>
        <w:tc>
          <w:tcPr>
            <w:tcW w:w="1276" w:type="dxa"/>
          </w:tcPr>
          <w:p w14:paraId="248E6FF2" w14:textId="338B9B64" w:rsidR="000A0A03" w:rsidRPr="00775F88" w:rsidRDefault="000A0A03" w:rsidP="00775F88">
            <w:pPr>
              <w:pStyle w:val="IFCNormalTextII"/>
              <w:spacing w:line="240" w:lineRule="auto"/>
              <w:ind w:left="0" w:firstLine="0"/>
              <w:jc w:val="center"/>
              <w:rPr>
                <w:sz w:val="18"/>
              </w:rPr>
            </w:pPr>
          </w:p>
        </w:tc>
        <w:tc>
          <w:tcPr>
            <w:tcW w:w="2779" w:type="dxa"/>
          </w:tcPr>
          <w:p w14:paraId="07695CD3" w14:textId="77777777" w:rsidR="000A0A03" w:rsidRPr="00775F88" w:rsidRDefault="000A0A03" w:rsidP="00775F88">
            <w:pPr>
              <w:pStyle w:val="IFCNormalTextII"/>
              <w:spacing w:line="240" w:lineRule="auto"/>
              <w:ind w:left="0" w:firstLine="0"/>
              <w:rPr>
                <w:sz w:val="18"/>
              </w:rPr>
            </w:pPr>
          </w:p>
        </w:tc>
      </w:tr>
      <w:tr w:rsidR="00295D77" w:rsidRPr="00775F88" w14:paraId="6E28BD10" w14:textId="77777777" w:rsidTr="00BC65D4">
        <w:tc>
          <w:tcPr>
            <w:tcW w:w="2779" w:type="dxa"/>
          </w:tcPr>
          <w:p w14:paraId="3E9CC5E7" w14:textId="2BEA116A" w:rsidR="000A0A03" w:rsidRPr="00775F88" w:rsidRDefault="000A0A03" w:rsidP="00775F88">
            <w:pPr>
              <w:pStyle w:val="IFCNormalTextII"/>
              <w:spacing w:line="240" w:lineRule="auto"/>
              <w:ind w:left="0" w:firstLine="0"/>
              <w:rPr>
                <w:sz w:val="18"/>
              </w:rPr>
            </w:pPr>
            <w:r w:rsidRPr="00775F88">
              <w:rPr>
                <w:sz w:val="18"/>
              </w:rPr>
              <w:t>Tanggal Berlaku</w:t>
            </w:r>
          </w:p>
        </w:tc>
        <w:tc>
          <w:tcPr>
            <w:tcW w:w="1091" w:type="dxa"/>
          </w:tcPr>
          <w:p w14:paraId="1F610ADB" w14:textId="62298E3C" w:rsidR="000A0A03" w:rsidRPr="00775F88" w:rsidRDefault="000A0A03" w:rsidP="00775F88">
            <w:pPr>
              <w:pStyle w:val="IFCNormalTextII"/>
              <w:spacing w:line="240" w:lineRule="auto"/>
              <w:ind w:left="0" w:firstLine="0"/>
              <w:jc w:val="center"/>
              <w:rPr>
                <w:sz w:val="18"/>
              </w:rPr>
            </w:pPr>
          </w:p>
        </w:tc>
        <w:tc>
          <w:tcPr>
            <w:tcW w:w="949" w:type="dxa"/>
          </w:tcPr>
          <w:p w14:paraId="2EDE82D5" w14:textId="778450D7" w:rsidR="000A0A03" w:rsidRPr="00775F88" w:rsidRDefault="000A0A03" w:rsidP="00775F88">
            <w:pPr>
              <w:pStyle w:val="IFCNormalTextII"/>
              <w:spacing w:line="240" w:lineRule="auto"/>
              <w:ind w:left="0" w:firstLine="0"/>
              <w:jc w:val="center"/>
              <w:rPr>
                <w:sz w:val="18"/>
              </w:rPr>
            </w:pPr>
          </w:p>
        </w:tc>
        <w:tc>
          <w:tcPr>
            <w:tcW w:w="1276" w:type="dxa"/>
          </w:tcPr>
          <w:p w14:paraId="68EA4886" w14:textId="42B82E8C" w:rsidR="000A0A03" w:rsidRPr="00775F88" w:rsidRDefault="000A0A03" w:rsidP="00775F88">
            <w:pPr>
              <w:pStyle w:val="IFCNormalTextII"/>
              <w:spacing w:line="240" w:lineRule="auto"/>
              <w:ind w:left="0" w:firstLine="0"/>
              <w:jc w:val="center"/>
              <w:rPr>
                <w:sz w:val="18"/>
              </w:rPr>
            </w:pPr>
          </w:p>
        </w:tc>
        <w:tc>
          <w:tcPr>
            <w:tcW w:w="2779" w:type="dxa"/>
          </w:tcPr>
          <w:p w14:paraId="7EED3C21" w14:textId="77777777" w:rsidR="000A0A03" w:rsidRPr="00775F88" w:rsidRDefault="000A0A03" w:rsidP="00775F88">
            <w:pPr>
              <w:pStyle w:val="IFCNormalTextII"/>
              <w:spacing w:line="240" w:lineRule="auto"/>
              <w:ind w:left="0" w:firstLine="0"/>
              <w:rPr>
                <w:sz w:val="18"/>
              </w:rPr>
            </w:pPr>
          </w:p>
        </w:tc>
      </w:tr>
      <w:tr w:rsidR="00295D77" w:rsidRPr="00775F88" w14:paraId="5C8B2C26" w14:textId="77777777" w:rsidTr="00BC65D4">
        <w:tc>
          <w:tcPr>
            <w:tcW w:w="2779" w:type="dxa"/>
          </w:tcPr>
          <w:p w14:paraId="49F4077C" w14:textId="6F428B3B" w:rsidR="000A0A03" w:rsidRPr="00775F88" w:rsidRDefault="000A0A03" w:rsidP="00775F88">
            <w:pPr>
              <w:pStyle w:val="IFCNormalTextII"/>
              <w:spacing w:line="240" w:lineRule="auto"/>
              <w:ind w:left="0" w:firstLine="0"/>
              <w:rPr>
                <w:sz w:val="18"/>
              </w:rPr>
            </w:pPr>
            <w:r w:rsidRPr="00775F88">
              <w:rPr>
                <w:sz w:val="18"/>
              </w:rPr>
              <w:t>Gaji</w:t>
            </w:r>
          </w:p>
        </w:tc>
        <w:tc>
          <w:tcPr>
            <w:tcW w:w="1091" w:type="dxa"/>
          </w:tcPr>
          <w:p w14:paraId="31D0026E" w14:textId="77777777" w:rsidR="000A0A03" w:rsidRPr="00775F88" w:rsidRDefault="000A0A03" w:rsidP="00775F88">
            <w:pPr>
              <w:pStyle w:val="IFCNormalTextII"/>
              <w:spacing w:line="240" w:lineRule="auto"/>
              <w:ind w:left="0" w:firstLine="0"/>
              <w:jc w:val="center"/>
              <w:rPr>
                <w:sz w:val="18"/>
              </w:rPr>
            </w:pPr>
          </w:p>
        </w:tc>
        <w:tc>
          <w:tcPr>
            <w:tcW w:w="949" w:type="dxa"/>
          </w:tcPr>
          <w:p w14:paraId="2EA12BE6" w14:textId="77777777" w:rsidR="000A0A03" w:rsidRPr="00775F88" w:rsidRDefault="000A0A03" w:rsidP="00775F88">
            <w:pPr>
              <w:pStyle w:val="IFCNormalTextII"/>
              <w:spacing w:line="240" w:lineRule="auto"/>
              <w:ind w:left="0" w:firstLine="0"/>
              <w:jc w:val="center"/>
              <w:rPr>
                <w:sz w:val="18"/>
              </w:rPr>
            </w:pPr>
          </w:p>
        </w:tc>
        <w:tc>
          <w:tcPr>
            <w:tcW w:w="1276" w:type="dxa"/>
          </w:tcPr>
          <w:p w14:paraId="13F9FC66" w14:textId="294DF448" w:rsidR="000A0A03" w:rsidRPr="00775F88" w:rsidRDefault="000A0A03" w:rsidP="00775F88">
            <w:pPr>
              <w:pStyle w:val="IFCNormalTextII"/>
              <w:spacing w:line="240" w:lineRule="auto"/>
              <w:ind w:left="0" w:firstLine="0"/>
              <w:jc w:val="center"/>
              <w:rPr>
                <w:sz w:val="18"/>
              </w:rPr>
            </w:pPr>
          </w:p>
        </w:tc>
        <w:tc>
          <w:tcPr>
            <w:tcW w:w="2779" w:type="dxa"/>
          </w:tcPr>
          <w:p w14:paraId="6E23C38F" w14:textId="77777777" w:rsidR="000A0A03" w:rsidRPr="00775F88" w:rsidRDefault="000A0A03" w:rsidP="00775F88">
            <w:pPr>
              <w:pStyle w:val="IFCNormalTextII"/>
              <w:spacing w:line="240" w:lineRule="auto"/>
              <w:ind w:left="0" w:firstLine="0"/>
              <w:rPr>
                <w:sz w:val="18"/>
              </w:rPr>
            </w:pPr>
            <w:r w:rsidRPr="00775F88">
              <w:rPr>
                <w:sz w:val="18"/>
              </w:rPr>
              <w:t>RP</w:t>
            </w:r>
          </w:p>
          <w:p w14:paraId="78547EA3" w14:textId="6D1127A9" w:rsidR="000A0A03" w:rsidRPr="00775F88" w:rsidRDefault="000A0A03" w:rsidP="00775F88">
            <w:pPr>
              <w:pStyle w:val="IFCNormalTextII"/>
              <w:spacing w:line="240" w:lineRule="auto"/>
              <w:ind w:left="0" w:firstLine="0"/>
              <w:rPr>
                <w:sz w:val="18"/>
              </w:rPr>
            </w:pPr>
            <w:r w:rsidRPr="00775F88">
              <w:rPr>
                <w:sz w:val="18"/>
              </w:rPr>
              <w:t>USD</w:t>
            </w:r>
          </w:p>
        </w:tc>
      </w:tr>
      <w:tr w:rsidR="00295D77" w:rsidRPr="00775F88" w14:paraId="6CE419C0" w14:textId="77777777" w:rsidTr="00BC65D4">
        <w:tc>
          <w:tcPr>
            <w:tcW w:w="2779" w:type="dxa"/>
          </w:tcPr>
          <w:p w14:paraId="00721250" w14:textId="05BCCB55" w:rsidR="000A0A03" w:rsidRPr="00775F88" w:rsidRDefault="000A0A03" w:rsidP="00775F88">
            <w:pPr>
              <w:pStyle w:val="IFCNormalTextII"/>
              <w:spacing w:line="240" w:lineRule="auto"/>
              <w:ind w:left="0" w:firstLine="0"/>
              <w:rPr>
                <w:sz w:val="18"/>
              </w:rPr>
            </w:pPr>
            <w:r w:rsidRPr="00775F88">
              <w:rPr>
                <w:sz w:val="18"/>
              </w:rPr>
              <w:t>Jumlah Penghasilan / tahun</w:t>
            </w:r>
          </w:p>
        </w:tc>
        <w:tc>
          <w:tcPr>
            <w:tcW w:w="1091" w:type="dxa"/>
          </w:tcPr>
          <w:p w14:paraId="333527CF" w14:textId="77777777" w:rsidR="000A0A03" w:rsidRPr="00775F88" w:rsidRDefault="000A0A03" w:rsidP="00775F88">
            <w:pPr>
              <w:pStyle w:val="IFCNormalTextII"/>
              <w:spacing w:line="240" w:lineRule="auto"/>
              <w:ind w:left="0" w:firstLine="0"/>
              <w:jc w:val="center"/>
              <w:rPr>
                <w:sz w:val="18"/>
              </w:rPr>
            </w:pPr>
          </w:p>
        </w:tc>
        <w:tc>
          <w:tcPr>
            <w:tcW w:w="949" w:type="dxa"/>
          </w:tcPr>
          <w:p w14:paraId="2DB93A17" w14:textId="77777777" w:rsidR="000A0A03" w:rsidRPr="00775F88" w:rsidRDefault="000A0A03" w:rsidP="00775F88">
            <w:pPr>
              <w:pStyle w:val="IFCNormalTextII"/>
              <w:spacing w:line="240" w:lineRule="auto"/>
              <w:ind w:left="0" w:firstLine="0"/>
              <w:jc w:val="center"/>
              <w:rPr>
                <w:sz w:val="18"/>
              </w:rPr>
            </w:pPr>
          </w:p>
        </w:tc>
        <w:tc>
          <w:tcPr>
            <w:tcW w:w="1276" w:type="dxa"/>
          </w:tcPr>
          <w:p w14:paraId="1944F224" w14:textId="781DE3CD" w:rsidR="000A0A03" w:rsidRPr="00775F88" w:rsidRDefault="000A0A03" w:rsidP="00775F88">
            <w:pPr>
              <w:pStyle w:val="IFCNormalTextII"/>
              <w:spacing w:line="240" w:lineRule="auto"/>
              <w:ind w:left="0" w:firstLine="0"/>
              <w:jc w:val="center"/>
              <w:rPr>
                <w:sz w:val="18"/>
              </w:rPr>
            </w:pPr>
          </w:p>
        </w:tc>
        <w:tc>
          <w:tcPr>
            <w:tcW w:w="2779" w:type="dxa"/>
          </w:tcPr>
          <w:p w14:paraId="050A0811" w14:textId="77777777" w:rsidR="000A0A03" w:rsidRPr="00775F88" w:rsidRDefault="000A0A03" w:rsidP="00775F88">
            <w:pPr>
              <w:pStyle w:val="IFCNormalTextII"/>
              <w:spacing w:line="240" w:lineRule="auto"/>
              <w:ind w:left="0" w:firstLine="0"/>
              <w:rPr>
                <w:sz w:val="18"/>
              </w:rPr>
            </w:pPr>
          </w:p>
        </w:tc>
      </w:tr>
      <w:tr w:rsidR="00295D77" w:rsidRPr="00775F88" w14:paraId="341A3870" w14:textId="77777777" w:rsidTr="00BC65D4">
        <w:tc>
          <w:tcPr>
            <w:tcW w:w="2779" w:type="dxa"/>
          </w:tcPr>
          <w:p w14:paraId="4693400A" w14:textId="6D122B39" w:rsidR="000A0A03" w:rsidRPr="00775F88" w:rsidRDefault="000A0A03" w:rsidP="00775F88">
            <w:pPr>
              <w:pStyle w:val="IFCNormalTextII"/>
              <w:spacing w:line="240" w:lineRule="auto"/>
              <w:ind w:left="0" w:firstLine="0"/>
              <w:rPr>
                <w:sz w:val="18"/>
              </w:rPr>
            </w:pPr>
            <w:r w:rsidRPr="00775F88">
              <w:rPr>
                <w:sz w:val="18"/>
              </w:rPr>
              <w:t>Hasil Usaha</w:t>
            </w:r>
          </w:p>
        </w:tc>
        <w:tc>
          <w:tcPr>
            <w:tcW w:w="1091" w:type="dxa"/>
          </w:tcPr>
          <w:p w14:paraId="1A0C9B7F" w14:textId="77777777" w:rsidR="000A0A03" w:rsidRPr="00775F88" w:rsidRDefault="000A0A03" w:rsidP="00775F88">
            <w:pPr>
              <w:pStyle w:val="IFCNormalTextII"/>
              <w:spacing w:line="240" w:lineRule="auto"/>
              <w:ind w:left="0" w:firstLine="0"/>
              <w:jc w:val="center"/>
              <w:rPr>
                <w:sz w:val="18"/>
              </w:rPr>
            </w:pPr>
          </w:p>
        </w:tc>
        <w:tc>
          <w:tcPr>
            <w:tcW w:w="949" w:type="dxa"/>
          </w:tcPr>
          <w:p w14:paraId="47C1F340" w14:textId="77777777" w:rsidR="000A0A03" w:rsidRPr="00775F88" w:rsidRDefault="000A0A03" w:rsidP="00775F88">
            <w:pPr>
              <w:pStyle w:val="IFCNormalTextII"/>
              <w:spacing w:line="240" w:lineRule="auto"/>
              <w:ind w:left="0" w:firstLine="0"/>
              <w:jc w:val="center"/>
              <w:rPr>
                <w:sz w:val="18"/>
              </w:rPr>
            </w:pPr>
          </w:p>
        </w:tc>
        <w:tc>
          <w:tcPr>
            <w:tcW w:w="1276" w:type="dxa"/>
          </w:tcPr>
          <w:p w14:paraId="70B62522" w14:textId="35F65FB2" w:rsidR="000A0A03" w:rsidRPr="00775F88" w:rsidRDefault="000A0A03" w:rsidP="00775F88">
            <w:pPr>
              <w:pStyle w:val="IFCNormalTextII"/>
              <w:spacing w:line="240" w:lineRule="auto"/>
              <w:ind w:left="0" w:firstLine="0"/>
              <w:jc w:val="center"/>
              <w:rPr>
                <w:sz w:val="18"/>
              </w:rPr>
            </w:pPr>
          </w:p>
        </w:tc>
        <w:tc>
          <w:tcPr>
            <w:tcW w:w="2779" w:type="dxa"/>
          </w:tcPr>
          <w:p w14:paraId="24562E18" w14:textId="77777777" w:rsidR="000A0A03" w:rsidRPr="00775F88" w:rsidRDefault="000A0A03" w:rsidP="00775F88">
            <w:pPr>
              <w:pStyle w:val="IFCNormalTextII"/>
              <w:spacing w:line="240" w:lineRule="auto"/>
              <w:ind w:left="0" w:firstLine="0"/>
              <w:rPr>
                <w:sz w:val="18"/>
              </w:rPr>
            </w:pPr>
            <w:r w:rsidRPr="00775F88">
              <w:rPr>
                <w:sz w:val="18"/>
              </w:rPr>
              <w:t>RP</w:t>
            </w:r>
          </w:p>
          <w:p w14:paraId="16BB8CEE" w14:textId="193305A5" w:rsidR="000A0A03" w:rsidRPr="00775F88" w:rsidRDefault="000A0A03" w:rsidP="00775F88">
            <w:pPr>
              <w:pStyle w:val="IFCNormalTextII"/>
              <w:spacing w:line="240" w:lineRule="auto"/>
              <w:ind w:left="0" w:firstLine="0"/>
              <w:rPr>
                <w:sz w:val="18"/>
              </w:rPr>
            </w:pPr>
            <w:r w:rsidRPr="00775F88">
              <w:rPr>
                <w:sz w:val="18"/>
              </w:rPr>
              <w:t>USD</w:t>
            </w:r>
          </w:p>
        </w:tc>
      </w:tr>
      <w:tr w:rsidR="00295D77" w:rsidRPr="00775F88" w14:paraId="40D96D8A" w14:textId="77777777" w:rsidTr="00BC65D4">
        <w:tc>
          <w:tcPr>
            <w:tcW w:w="2779" w:type="dxa"/>
          </w:tcPr>
          <w:p w14:paraId="367D9DF5" w14:textId="365AD6E1" w:rsidR="000A0A03" w:rsidRPr="00775F88" w:rsidRDefault="000A0A03" w:rsidP="00775F88">
            <w:pPr>
              <w:pStyle w:val="IFCNormalTextII"/>
              <w:spacing w:line="240" w:lineRule="auto"/>
              <w:ind w:left="0" w:firstLine="0"/>
              <w:rPr>
                <w:sz w:val="18"/>
              </w:rPr>
            </w:pPr>
            <w:r w:rsidRPr="00775F88">
              <w:rPr>
                <w:sz w:val="18"/>
              </w:rPr>
              <w:t>Jumlah Penghasilan / tahun</w:t>
            </w:r>
          </w:p>
        </w:tc>
        <w:tc>
          <w:tcPr>
            <w:tcW w:w="1091" w:type="dxa"/>
          </w:tcPr>
          <w:p w14:paraId="0C218E3C" w14:textId="77777777" w:rsidR="000A0A03" w:rsidRPr="00775F88" w:rsidRDefault="000A0A03" w:rsidP="00775F88">
            <w:pPr>
              <w:pStyle w:val="IFCNormalTextII"/>
              <w:spacing w:line="240" w:lineRule="auto"/>
              <w:ind w:left="0" w:firstLine="0"/>
              <w:jc w:val="center"/>
              <w:rPr>
                <w:sz w:val="18"/>
              </w:rPr>
            </w:pPr>
          </w:p>
        </w:tc>
        <w:tc>
          <w:tcPr>
            <w:tcW w:w="949" w:type="dxa"/>
          </w:tcPr>
          <w:p w14:paraId="1AC066A2" w14:textId="77777777" w:rsidR="000A0A03" w:rsidRPr="00775F88" w:rsidRDefault="000A0A03" w:rsidP="00775F88">
            <w:pPr>
              <w:pStyle w:val="IFCNormalTextII"/>
              <w:spacing w:line="240" w:lineRule="auto"/>
              <w:ind w:left="0" w:firstLine="0"/>
              <w:jc w:val="center"/>
              <w:rPr>
                <w:sz w:val="18"/>
              </w:rPr>
            </w:pPr>
          </w:p>
        </w:tc>
        <w:tc>
          <w:tcPr>
            <w:tcW w:w="1276" w:type="dxa"/>
          </w:tcPr>
          <w:p w14:paraId="7E5A392F" w14:textId="769DB1F1" w:rsidR="000A0A03" w:rsidRPr="00775F88" w:rsidRDefault="000A0A03" w:rsidP="00775F88">
            <w:pPr>
              <w:pStyle w:val="IFCNormalTextII"/>
              <w:spacing w:line="240" w:lineRule="auto"/>
              <w:ind w:left="0" w:firstLine="0"/>
              <w:jc w:val="center"/>
              <w:rPr>
                <w:sz w:val="18"/>
              </w:rPr>
            </w:pPr>
          </w:p>
        </w:tc>
        <w:tc>
          <w:tcPr>
            <w:tcW w:w="2779" w:type="dxa"/>
          </w:tcPr>
          <w:p w14:paraId="6650B26A" w14:textId="77777777" w:rsidR="000A0A03" w:rsidRPr="00775F88" w:rsidRDefault="000A0A03" w:rsidP="00775F88">
            <w:pPr>
              <w:pStyle w:val="IFCNormalTextII"/>
              <w:spacing w:line="240" w:lineRule="auto"/>
              <w:ind w:left="0" w:firstLine="0"/>
              <w:rPr>
                <w:sz w:val="18"/>
              </w:rPr>
            </w:pPr>
          </w:p>
        </w:tc>
      </w:tr>
      <w:tr w:rsidR="00295D77" w:rsidRPr="00775F88" w14:paraId="0774C046" w14:textId="77777777" w:rsidTr="00BC65D4">
        <w:tc>
          <w:tcPr>
            <w:tcW w:w="2779" w:type="dxa"/>
          </w:tcPr>
          <w:p w14:paraId="1D18B94B" w14:textId="2500EC43" w:rsidR="000A0A03" w:rsidRPr="00775F88" w:rsidRDefault="000A0A03" w:rsidP="00775F88">
            <w:pPr>
              <w:pStyle w:val="IFCNormalTextII"/>
              <w:spacing w:line="240" w:lineRule="auto"/>
              <w:ind w:left="0" w:firstLine="0"/>
              <w:rPr>
                <w:sz w:val="18"/>
              </w:rPr>
            </w:pPr>
            <w:r w:rsidRPr="00775F88">
              <w:rPr>
                <w:sz w:val="18"/>
              </w:rPr>
              <w:t>Penghasilan Lainnya</w:t>
            </w:r>
          </w:p>
        </w:tc>
        <w:tc>
          <w:tcPr>
            <w:tcW w:w="1091" w:type="dxa"/>
          </w:tcPr>
          <w:p w14:paraId="5889377B" w14:textId="77777777" w:rsidR="000A0A03" w:rsidRPr="00775F88" w:rsidRDefault="000A0A03" w:rsidP="00775F88">
            <w:pPr>
              <w:pStyle w:val="IFCNormalTextII"/>
              <w:spacing w:line="240" w:lineRule="auto"/>
              <w:ind w:left="0" w:firstLine="0"/>
              <w:jc w:val="center"/>
              <w:rPr>
                <w:sz w:val="18"/>
              </w:rPr>
            </w:pPr>
          </w:p>
        </w:tc>
        <w:tc>
          <w:tcPr>
            <w:tcW w:w="949" w:type="dxa"/>
          </w:tcPr>
          <w:p w14:paraId="1F971B6D" w14:textId="77777777" w:rsidR="000A0A03" w:rsidRPr="00775F88" w:rsidRDefault="000A0A03" w:rsidP="00775F88">
            <w:pPr>
              <w:pStyle w:val="IFCNormalTextII"/>
              <w:spacing w:line="240" w:lineRule="auto"/>
              <w:ind w:left="0" w:firstLine="0"/>
              <w:jc w:val="center"/>
              <w:rPr>
                <w:sz w:val="18"/>
              </w:rPr>
            </w:pPr>
          </w:p>
        </w:tc>
        <w:tc>
          <w:tcPr>
            <w:tcW w:w="1276" w:type="dxa"/>
          </w:tcPr>
          <w:p w14:paraId="23223D3B" w14:textId="622E26E5" w:rsidR="000A0A03" w:rsidRPr="00775F88" w:rsidRDefault="000A0A03" w:rsidP="00775F88">
            <w:pPr>
              <w:pStyle w:val="IFCNormalTextII"/>
              <w:spacing w:line="240" w:lineRule="auto"/>
              <w:ind w:left="0" w:firstLine="0"/>
              <w:jc w:val="center"/>
              <w:rPr>
                <w:sz w:val="18"/>
              </w:rPr>
            </w:pPr>
          </w:p>
        </w:tc>
        <w:tc>
          <w:tcPr>
            <w:tcW w:w="2779" w:type="dxa"/>
          </w:tcPr>
          <w:p w14:paraId="2D4E462E" w14:textId="77777777" w:rsidR="000A0A03" w:rsidRPr="00775F88" w:rsidRDefault="000A0A03" w:rsidP="00775F88">
            <w:pPr>
              <w:pStyle w:val="IFCNormalTextII"/>
              <w:spacing w:line="240" w:lineRule="auto"/>
              <w:ind w:left="0" w:firstLine="0"/>
              <w:rPr>
                <w:sz w:val="18"/>
              </w:rPr>
            </w:pPr>
            <w:r w:rsidRPr="00775F88">
              <w:rPr>
                <w:sz w:val="18"/>
              </w:rPr>
              <w:t>RP</w:t>
            </w:r>
          </w:p>
          <w:p w14:paraId="7393C836" w14:textId="2EE725BC" w:rsidR="000A0A03" w:rsidRPr="00775F88" w:rsidRDefault="000A0A03" w:rsidP="00775F88">
            <w:pPr>
              <w:pStyle w:val="IFCNormalTextII"/>
              <w:spacing w:line="240" w:lineRule="auto"/>
              <w:ind w:left="0" w:firstLine="0"/>
              <w:rPr>
                <w:sz w:val="18"/>
              </w:rPr>
            </w:pPr>
            <w:r w:rsidRPr="00775F88">
              <w:rPr>
                <w:sz w:val="18"/>
              </w:rPr>
              <w:t>USD</w:t>
            </w:r>
          </w:p>
        </w:tc>
      </w:tr>
      <w:tr w:rsidR="00295D77" w:rsidRPr="00775F88" w14:paraId="0BAB0032" w14:textId="77777777" w:rsidTr="00BC65D4">
        <w:tc>
          <w:tcPr>
            <w:tcW w:w="2779" w:type="dxa"/>
          </w:tcPr>
          <w:p w14:paraId="6C4CA9E4" w14:textId="3A332CB2" w:rsidR="000A0A03" w:rsidRPr="00775F88" w:rsidRDefault="000A0A03" w:rsidP="00775F88">
            <w:pPr>
              <w:pStyle w:val="IFCNormalTextII"/>
              <w:spacing w:line="240" w:lineRule="auto"/>
              <w:ind w:left="0" w:firstLine="0"/>
              <w:rPr>
                <w:sz w:val="18"/>
              </w:rPr>
            </w:pPr>
            <w:r w:rsidRPr="00775F88">
              <w:rPr>
                <w:sz w:val="18"/>
              </w:rPr>
              <w:t>Jumlah Penghasilan / tahun</w:t>
            </w:r>
          </w:p>
        </w:tc>
        <w:tc>
          <w:tcPr>
            <w:tcW w:w="1091" w:type="dxa"/>
          </w:tcPr>
          <w:p w14:paraId="541E93ED" w14:textId="77777777" w:rsidR="000A0A03" w:rsidRPr="00775F88" w:rsidRDefault="000A0A03" w:rsidP="00775F88">
            <w:pPr>
              <w:pStyle w:val="IFCNormalTextII"/>
              <w:spacing w:line="240" w:lineRule="auto"/>
              <w:ind w:left="0" w:firstLine="0"/>
              <w:jc w:val="center"/>
              <w:rPr>
                <w:sz w:val="18"/>
              </w:rPr>
            </w:pPr>
          </w:p>
        </w:tc>
        <w:tc>
          <w:tcPr>
            <w:tcW w:w="949" w:type="dxa"/>
          </w:tcPr>
          <w:p w14:paraId="4670D7F8" w14:textId="77777777" w:rsidR="000A0A03" w:rsidRPr="00775F88" w:rsidRDefault="000A0A03" w:rsidP="00775F88">
            <w:pPr>
              <w:pStyle w:val="IFCNormalTextII"/>
              <w:spacing w:line="240" w:lineRule="auto"/>
              <w:ind w:left="0" w:firstLine="0"/>
              <w:jc w:val="center"/>
              <w:rPr>
                <w:sz w:val="18"/>
              </w:rPr>
            </w:pPr>
          </w:p>
        </w:tc>
        <w:tc>
          <w:tcPr>
            <w:tcW w:w="1276" w:type="dxa"/>
          </w:tcPr>
          <w:p w14:paraId="341DCDEE" w14:textId="0303DE39" w:rsidR="000A0A03" w:rsidRPr="00775F88" w:rsidRDefault="000A0A03" w:rsidP="00775F88">
            <w:pPr>
              <w:pStyle w:val="IFCNormalTextII"/>
              <w:spacing w:line="240" w:lineRule="auto"/>
              <w:ind w:left="0" w:firstLine="0"/>
              <w:jc w:val="center"/>
              <w:rPr>
                <w:sz w:val="18"/>
              </w:rPr>
            </w:pPr>
          </w:p>
        </w:tc>
        <w:tc>
          <w:tcPr>
            <w:tcW w:w="2779" w:type="dxa"/>
          </w:tcPr>
          <w:p w14:paraId="7671ED56" w14:textId="77777777" w:rsidR="000A0A03" w:rsidRPr="00775F88" w:rsidRDefault="000A0A03" w:rsidP="00775F88">
            <w:pPr>
              <w:pStyle w:val="IFCNormalTextII"/>
              <w:spacing w:line="240" w:lineRule="auto"/>
              <w:ind w:left="0" w:firstLine="0"/>
              <w:rPr>
                <w:sz w:val="18"/>
              </w:rPr>
            </w:pPr>
          </w:p>
        </w:tc>
      </w:tr>
      <w:tr w:rsidR="00295D77" w:rsidRPr="00775F88" w14:paraId="47499E92" w14:textId="77777777" w:rsidTr="00BC65D4">
        <w:tc>
          <w:tcPr>
            <w:tcW w:w="2779" w:type="dxa"/>
          </w:tcPr>
          <w:p w14:paraId="4320CAD6" w14:textId="6E551E07" w:rsidR="000A0A03" w:rsidRPr="00775F88" w:rsidRDefault="000A0A03" w:rsidP="00775F88">
            <w:pPr>
              <w:pStyle w:val="IFCNormalTextII"/>
              <w:spacing w:line="240" w:lineRule="auto"/>
              <w:ind w:left="0" w:firstLine="0"/>
              <w:rPr>
                <w:sz w:val="18"/>
              </w:rPr>
            </w:pPr>
            <w:r w:rsidRPr="00775F88">
              <w:rPr>
                <w:sz w:val="18"/>
              </w:rPr>
              <w:t>Jelaskan Sumbernya</w:t>
            </w:r>
          </w:p>
        </w:tc>
        <w:tc>
          <w:tcPr>
            <w:tcW w:w="1091" w:type="dxa"/>
          </w:tcPr>
          <w:p w14:paraId="5C12445D" w14:textId="77777777" w:rsidR="000A0A03" w:rsidRPr="00775F88" w:rsidRDefault="000A0A03" w:rsidP="00775F88">
            <w:pPr>
              <w:pStyle w:val="IFCNormalTextII"/>
              <w:spacing w:line="240" w:lineRule="auto"/>
              <w:ind w:left="0" w:firstLine="0"/>
              <w:jc w:val="center"/>
              <w:rPr>
                <w:sz w:val="18"/>
              </w:rPr>
            </w:pPr>
          </w:p>
        </w:tc>
        <w:tc>
          <w:tcPr>
            <w:tcW w:w="949" w:type="dxa"/>
          </w:tcPr>
          <w:p w14:paraId="702A1399" w14:textId="77777777" w:rsidR="000A0A03" w:rsidRPr="00775F88" w:rsidRDefault="000A0A03" w:rsidP="00775F88">
            <w:pPr>
              <w:pStyle w:val="IFCNormalTextII"/>
              <w:spacing w:line="240" w:lineRule="auto"/>
              <w:ind w:left="0" w:firstLine="0"/>
              <w:jc w:val="center"/>
              <w:rPr>
                <w:sz w:val="18"/>
              </w:rPr>
            </w:pPr>
          </w:p>
        </w:tc>
        <w:tc>
          <w:tcPr>
            <w:tcW w:w="1276" w:type="dxa"/>
          </w:tcPr>
          <w:p w14:paraId="43D58EB5" w14:textId="721A25D3" w:rsidR="000A0A03" w:rsidRPr="00775F88" w:rsidRDefault="000A0A03" w:rsidP="00775F88">
            <w:pPr>
              <w:pStyle w:val="IFCNormalTextII"/>
              <w:spacing w:line="240" w:lineRule="auto"/>
              <w:ind w:left="0" w:firstLine="0"/>
              <w:jc w:val="center"/>
              <w:rPr>
                <w:sz w:val="18"/>
              </w:rPr>
            </w:pPr>
          </w:p>
        </w:tc>
        <w:tc>
          <w:tcPr>
            <w:tcW w:w="2779" w:type="dxa"/>
          </w:tcPr>
          <w:p w14:paraId="72D0974F" w14:textId="77777777" w:rsidR="000A0A03" w:rsidRPr="00775F88" w:rsidRDefault="000A0A03" w:rsidP="00775F88">
            <w:pPr>
              <w:pStyle w:val="IFCNormalTextII"/>
              <w:spacing w:line="240" w:lineRule="auto"/>
              <w:ind w:left="0" w:firstLine="0"/>
              <w:rPr>
                <w:sz w:val="18"/>
              </w:rPr>
            </w:pPr>
          </w:p>
        </w:tc>
      </w:tr>
      <w:tr w:rsidR="007C4910" w:rsidRPr="00775F88" w14:paraId="180CB6E8" w14:textId="77777777" w:rsidTr="00BC65D4">
        <w:tc>
          <w:tcPr>
            <w:tcW w:w="2779" w:type="dxa"/>
          </w:tcPr>
          <w:p w14:paraId="0B29A91F" w14:textId="77777777" w:rsidR="007C4910" w:rsidRPr="00775F88" w:rsidRDefault="007C4910" w:rsidP="00775F88">
            <w:pPr>
              <w:pStyle w:val="IFCNormalTextII"/>
              <w:spacing w:line="240" w:lineRule="auto"/>
              <w:ind w:left="0" w:firstLine="0"/>
              <w:rPr>
                <w:sz w:val="18"/>
              </w:rPr>
            </w:pPr>
          </w:p>
        </w:tc>
        <w:tc>
          <w:tcPr>
            <w:tcW w:w="1091" w:type="dxa"/>
          </w:tcPr>
          <w:p w14:paraId="5849BEEF" w14:textId="77777777" w:rsidR="007C4910" w:rsidRPr="00775F88" w:rsidRDefault="007C4910" w:rsidP="00775F88">
            <w:pPr>
              <w:pStyle w:val="IFCNormalTextII"/>
              <w:spacing w:line="240" w:lineRule="auto"/>
              <w:ind w:left="0" w:firstLine="0"/>
              <w:jc w:val="center"/>
              <w:rPr>
                <w:sz w:val="18"/>
              </w:rPr>
            </w:pPr>
          </w:p>
        </w:tc>
        <w:tc>
          <w:tcPr>
            <w:tcW w:w="949" w:type="dxa"/>
          </w:tcPr>
          <w:p w14:paraId="202ECB44" w14:textId="77777777" w:rsidR="007C4910" w:rsidRPr="00775F88" w:rsidRDefault="007C4910" w:rsidP="00775F88">
            <w:pPr>
              <w:pStyle w:val="IFCNormalTextII"/>
              <w:spacing w:line="240" w:lineRule="auto"/>
              <w:ind w:left="0" w:firstLine="0"/>
              <w:jc w:val="center"/>
              <w:rPr>
                <w:sz w:val="18"/>
              </w:rPr>
            </w:pPr>
          </w:p>
        </w:tc>
        <w:tc>
          <w:tcPr>
            <w:tcW w:w="1276" w:type="dxa"/>
          </w:tcPr>
          <w:p w14:paraId="3E38AD85" w14:textId="77777777" w:rsidR="007C4910" w:rsidRPr="00775F88" w:rsidRDefault="007C4910" w:rsidP="00775F88">
            <w:pPr>
              <w:pStyle w:val="IFCNormalTextII"/>
              <w:spacing w:line="240" w:lineRule="auto"/>
              <w:ind w:left="0" w:firstLine="0"/>
              <w:jc w:val="center"/>
              <w:rPr>
                <w:sz w:val="18"/>
              </w:rPr>
            </w:pPr>
          </w:p>
        </w:tc>
        <w:tc>
          <w:tcPr>
            <w:tcW w:w="2779" w:type="dxa"/>
          </w:tcPr>
          <w:p w14:paraId="1F659B8A" w14:textId="77777777" w:rsidR="007C4910" w:rsidRPr="00775F88" w:rsidRDefault="007C4910" w:rsidP="00775F88">
            <w:pPr>
              <w:pStyle w:val="IFCNormalTextII"/>
              <w:spacing w:line="240" w:lineRule="auto"/>
              <w:ind w:left="0" w:firstLine="0"/>
              <w:rPr>
                <w:sz w:val="18"/>
              </w:rPr>
            </w:pPr>
          </w:p>
        </w:tc>
      </w:tr>
    </w:tbl>
    <w:p w14:paraId="0BC0DD8E" w14:textId="77777777" w:rsidR="007C4910" w:rsidRDefault="007C4910" w:rsidP="00382D0E">
      <w:pPr>
        <w:pStyle w:val="IFCHeading11X"/>
        <w:numPr>
          <w:ilvl w:val="0"/>
          <w:numId w:val="0"/>
        </w:numPr>
        <w:ind w:left="840"/>
      </w:pPr>
    </w:p>
    <w:p w14:paraId="02F50357" w14:textId="77777777" w:rsidR="007C4910" w:rsidRDefault="007C4910">
      <w:pPr>
        <w:spacing w:after="200" w:line="276" w:lineRule="auto"/>
        <w:rPr>
          <w:rFonts w:ascii="Arial Bold" w:eastAsiaTheme="majorEastAsia" w:hAnsi="Arial Bold" w:cs="Arial"/>
          <w:b/>
          <w:bCs/>
          <w:caps/>
        </w:rPr>
      </w:pPr>
      <w:r>
        <w:br w:type="page"/>
      </w:r>
    </w:p>
    <w:p w14:paraId="51AE5316" w14:textId="010048C9" w:rsidR="001A787E" w:rsidRDefault="001A787E" w:rsidP="001A787E">
      <w:pPr>
        <w:pStyle w:val="IFCHeading11X"/>
      </w:pPr>
      <w:bookmarkStart w:id="256" w:name="_Toc453154116"/>
      <w:r>
        <w:lastRenderedPageBreak/>
        <w:t>data calon tertanggung</w:t>
      </w:r>
      <w:bookmarkEnd w:id="256"/>
    </w:p>
    <w:p w14:paraId="7085A24D" w14:textId="6F066E0B" w:rsidR="00806FDD" w:rsidRDefault="00806FDD" w:rsidP="00806FDD">
      <w:pPr>
        <w:pStyle w:val="IFCNormalTextII"/>
        <w:ind w:left="1110"/>
      </w:pPr>
      <w:r>
        <w:t xml:space="preserve">This forms will </w:t>
      </w:r>
      <w:proofErr w:type="gramStart"/>
      <w:r>
        <w:t>captured</w:t>
      </w:r>
      <w:proofErr w:type="gramEnd"/>
      <w:r>
        <w:t xml:space="preserve"> the Data Calon Tertanggung</w:t>
      </w:r>
      <w:r w:rsidR="002509C3">
        <w:t>.</w:t>
      </w:r>
      <w:r w:rsidR="00EE4658">
        <w:t xml:space="preserve"> </w:t>
      </w:r>
    </w:p>
    <w:p w14:paraId="67B8D878" w14:textId="658A70EE" w:rsidR="001A787E" w:rsidRDefault="0015764D" w:rsidP="0015764D">
      <w:pPr>
        <w:pStyle w:val="IFCNormalTextII"/>
        <w:ind w:left="990"/>
      </w:pPr>
      <w:r w:rsidRPr="0015764D">
        <w:rPr>
          <w:noProof/>
          <w:lang w:eastAsia="en-US"/>
        </w:rPr>
        <w:drawing>
          <wp:inline distT="0" distB="0" distL="0" distR="0" wp14:anchorId="0B1B5978" wp14:editId="63564395">
            <wp:extent cx="5715000" cy="2327910"/>
            <wp:effectExtent l="0" t="0" r="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715000" cy="2327910"/>
                    </a:xfrm>
                    <a:prstGeom prst="rect">
                      <a:avLst/>
                    </a:prstGeom>
                  </pic:spPr>
                </pic:pic>
              </a:graphicData>
            </a:graphic>
          </wp:inline>
        </w:drawing>
      </w:r>
    </w:p>
    <w:p w14:paraId="07EFAA75" w14:textId="2C97F5EE" w:rsidR="002A6720" w:rsidRDefault="00BC65D4" w:rsidP="00775F88">
      <w:pPr>
        <w:pStyle w:val="IFCNormalTextII"/>
        <w:ind w:left="990"/>
      </w:pPr>
      <w:del w:id="257" w:author="Andy Phan" w:date="2016-06-08T13:06:00Z">
        <w:r w:rsidRPr="00BC65D4" w:rsidDel="002A6720">
          <w:rPr>
            <w:noProof/>
            <w:lang w:eastAsia="en-US"/>
          </w:rPr>
          <w:drawing>
            <wp:inline distT="0" distB="0" distL="0" distR="0" wp14:anchorId="7E9BCB71" wp14:editId="1BEEA0B5">
              <wp:extent cx="5715000" cy="277558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715000" cy="2775585"/>
                      </a:xfrm>
                      <a:prstGeom prst="rect">
                        <a:avLst/>
                      </a:prstGeom>
                    </pic:spPr>
                  </pic:pic>
                </a:graphicData>
              </a:graphic>
            </wp:inline>
          </w:drawing>
        </w:r>
      </w:del>
      <w:ins w:id="258" w:author="Andy Phan" w:date="2016-06-08T13:06:00Z">
        <w:r w:rsidR="002A6720" w:rsidRPr="002A6720">
          <w:rPr>
            <w:noProof/>
            <w:lang w:eastAsia="en-US"/>
          </w:rPr>
          <w:drawing>
            <wp:inline distT="0" distB="0" distL="0" distR="0" wp14:anchorId="75EA0DD3" wp14:editId="2E695A6B">
              <wp:extent cx="5651431" cy="279302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screen">
                        <a:extLst>
                          <a:ext uri="{28A0092B-C50C-407E-A947-70E740481C1C}">
                            <a14:useLocalDpi xmlns:a14="http://schemas.microsoft.com/office/drawing/2010/main"/>
                          </a:ext>
                        </a:extLst>
                      </a:blip>
                      <a:srcRect t="2989" b="-1"/>
                      <a:stretch/>
                    </pic:blipFill>
                    <pic:spPr bwMode="auto">
                      <a:xfrm>
                        <a:off x="0" y="0"/>
                        <a:ext cx="5652000" cy="2793310"/>
                      </a:xfrm>
                      <a:prstGeom prst="rect">
                        <a:avLst/>
                      </a:prstGeom>
                      <a:ln>
                        <a:noFill/>
                      </a:ln>
                      <a:extLst>
                        <a:ext uri="{53640926-AAD7-44D8-BBD7-CCE9431645EC}">
                          <a14:shadowObscured xmlns:a14="http://schemas.microsoft.com/office/drawing/2010/main"/>
                        </a:ext>
                      </a:extLst>
                    </pic:spPr>
                  </pic:pic>
                </a:graphicData>
              </a:graphic>
            </wp:inline>
          </w:drawing>
        </w:r>
      </w:ins>
    </w:p>
    <w:p w14:paraId="6A613269" w14:textId="7CD380B6" w:rsidR="00BC65D4" w:rsidRDefault="00BC65D4" w:rsidP="0015764D">
      <w:pPr>
        <w:pStyle w:val="IFCNormalTextII"/>
        <w:ind w:left="990"/>
      </w:pPr>
      <w:del w:id="259" w:author="Andy Phan" w:date="2016-06-20T09:49:00Z">
        <w:r w:rsidRPr="00BC65D4" w:rsidDel="00065421">
          <w:rPr>
            <w:noProof/>
            <w:lang w:eastAsia="en-US"/>
          </w:rPr>
          <w:drawing>
            <wp:inline distT="0" distB="0" distL="0" distR="0" wp14:anchorId="74238608" wp14:editId="5ACD7C65">
              <wp:extent cx="5715000" cy="3187700"/>
              <wp:effectExtent l="0" t="0" r="0" b="1270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715000" cy="3187700"/>
                      </a:xfrm>
                      <a:prstGeom prst="rect">
                        <a:avLst/>
                      </a:prstGeom>
                    </pic:spPr>
                  </pic:pic>
                </a:graphicData>
              </a:graphic>
            </wp:inline>
          </w:drawing>
        </w:r>
      </w:del>
      <w:ins w:id="260" w:author="Andy Phan" w:date="2016-06-21T08:58:00Z">
        <w:r w:rsidR="00BB65B6" w:rsidRPr="00BB65B6">
          <w:rPr>
            <w:noProof/>
          </w:rPr>
          <w:t xml:space="preserve"> </w:t>
        </w:r>
        <w:r w:rsidR="00BB65B6" w:rsidRPr="00BB65B6">
          <w:rPr>
            <w:noProof/>
            <w:lang w:eastAsia="en-US"/>
          </w:rPr>
          <w:lastRenderedPageBreak/>
          <w:drawing>
            <wp:inline distT="0" distB="0" distL="0" distR="0" wp14:anchorId="13A13709" wp14:editId="41561138">
              <wp:extent cx="5715000" cy="2800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15000" cy="2800350"/>
                      </a:xfrm>
                      <a:prstGeom prst="rect">
                        <a:avLst/>
                      </a:prstGeom>
                    </pic:spPr>
                  </pic:pic>
                </a:graphicData>
              </a:graphic>
            </wp:inline>
          </w:drawing>
        </w:r>
      </w:ins>
    </w:p>
    <w:tbl>
      <w:tblPr>
        <w:tblStyle w:val="TableGrid"/>
        <w:tblW w:w="8874" w:type="dxa"/>
        <w:tblInd w:w="964" w:type="dxa"/>
        <w:tblLook w:val="04A0" w:firstRow="1" w:lastRow="0" w:firstColumn="1" w:lastColumn="0" w:noHBand="0" w:noVBand="1"/>
      </w:tblPr>
      <w:tblGrid>
        <w:gridCol w:w="2779"/>
        <w:gridCol w:w="1091"/>
        <w:gridCol w:w="949"/>
        <w:gridCol w:w="1276"/>
        <w:gridCol w:w="2779"/>
      </w:tblGrid>
      <w:tr w:rsidR="00775F88" w:rsidRPr="00775F88" w14:paraId="35E932A6" w14:textId="77777777" w:rsidTr="002509C3">
        <w:tc>
          <w:tcPr>
            <w:tcW w:w="2779" w:type="dxa"/>
            <w:shd w:val="clear" w:color="auto" w:fill="F2F2F2" w:themeFill="background1" w:themeFillShade="F2"/>
          </w:tcPr>
          <w:p w14:paraId="303E464A" w14:textId="77777777" w:rsidR="00775F88" w:rsidRPr="00775F88" w:rsidRDefault="00775F88" w:rsidP="00775F88">
            <w:pPr>
              <w:pStyle w:val="IFCNormalTextII"/>
              <w:tabs>
                <w:tab w:val="right" w:pos="2464"/>
              </w:tabs>
              <w:spacing w:line="240" w:lineRule="auto"/>
              <w:ind w:left="0" w:firstLine="0"/>
              <w:rPr>
                <w:sz w:val="18"/>
                <w:szCs w:val="18"/>
              </w:rPr>
            </w:pPr>
            <w:r w:rsidRPr="00775F88">
              <w:rPr>
                <w:sz w:val="18"/>
                <w:szCs w:val="18"/>
              </w:rPr>
              <w:t>Field</w:t>
            </w:r>
            <w:r w:rsidRPr="00775F88">
              <w:rPr>
                <w:sz w:val="18"/>
                <w:szCs w:val="18"/>
              </w:rPr>
              <w:tab/>
            </w:r>
          </w:p>
        </w:tc>
        <w:tc>
          <w:tcPr>
            <w:tcW w:w="1091" w:type="dxa"/>
            <w:shd w:val="clear" w:color="auto" w:fill="F2F2F2" w:themeFill="background1" w:themeFillShade="F2"/>
          </w:tcPr>
          <w:p w14:paraId="601B5355"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Auto Populate</w:t>
            </w:r>
          </w:p>
        </w:tc>
        <w:tc>
          <w:tcPr>
            <w:tcW w:w="949" w:type="dxa"/>
            <w:shd w:val="clear" w:color="auto" w:fill="F2F2F2" w:themeFill="background1" w:themeFillShade="F2"/>
          </w:tcPr>
          <w:p w14:paraId="1358C48A"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 xml:space="preserve">Allowed Editing </w:t>
            </w:r>
          </w:p>
        </w:tc>
        <w:tc>
          <w:tcPr>
            <w:tcW w:w="1276" w:type="dxa"/>
            <w:shd w:val="clear" w:color="auto" w:fill="F2F2F2" w:themeFill="background1" w:themeFillShade="F2"/>
          </w:tcPr>
          <w:p w14:paraId="4F78A1BF"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Mandatory</w:t>
            </w:r>
          </w:p>
        </w:tc>
        <w:tc>
          <w:tcPr>
            <w:tcW w:w="2779" w:type="dxa"/>
            <w:shd w:val="clear" w:color="auto" w:fill="F2F2F2" w:themeFill="background1" w:themeFillShade="F2"/>
          </w:tcPr>
          <w:p w14:paraId="61E1FE64" w14:textId="77777777" w:rsidR="00775F88" w:rsidRPr="00775F88" w:rsidRDefault="00775F88" w:rsidP="00775F88">
            <w:pPr>
              <w:pStyle w:val="IFCNormalTextII"/>
              <w:spacing w:line="240" w:lineRule="auto"/>
              <w:ind w:left="0" w:firstLine="0"/>
              <w:rPr>
                <w:sz w:val="18"/>
                <w:szCs w:val="18"/>
              </w:rPr>
            </w:pPr>
            <w:r w:rsidRPr="00775F88">
              <w:rPr>
                <w:sz w:val="18"/>
                <w:szCs w:val="18"/>
              </w:rPr>
              <w:t>Validation</w:t>
            </w:r>
          </w:p>
        </w:tc>
      </w:tr>
      <w:tr w:rsidR="00775F88" w:rsidRPr="00775F88" w14:paraId="7921E6C7" w14:textId="77777777" w:rsidTr="002509C3">
        <w:tc>
          <w:tcPr>
            <w:tcW w:w="2779" w:type="dxa"/>
          </w:tcPr>
          <w:p w14:paraId="4E48C87F" w14:textId="77777777" w:rsidR="00775F88" w:rsidRPr="00775F88" w:rsidRDefault="00775F88" w:rsidP="00775F88">
            <w:pPr>
              <w:pStyle w:val="IFCNormalTextII"/>
              <w:spacing w:line="240" w:lineRule="auto"/>
              <w:ind w:left="0" w:firstLine="0"/>
              <w:rPr>
                <w:sz w:val="18"/>
                <w:szCs w:val="18"/>
              </w:rPr>
            </w:pPr>
            <w:r w:rsidRPr="00775F88">
              <w:rPr>
                <w:sz w:val="18"/>
                <w:szCs w:val="18"/>
              </w:rPr>
              <w:t>Nomor CIN</w:t>
            </w:r>
          </w:p>
        </w:tc>
        <w:tc>
          <w:tcPr>
            <w:tcW w:w="1091" w:type="dxa"/>
          </w:tcPr>
          <w:p w14:paraId="594080D5" w14:textId="77777777" w:rsidR="00775F88" w:rsidRPr="00775F88" w:rsidRDefault="00775F88" w:rsidP="00775F88">
            <w:pPr>
              <w:pStyle w:val="IFCNormalTextII"/>
              <w:spacing w:line="240" w:lineRule="auto"/>
              <w:ind w:left="0" w:firstLine="0"/>
              <w:jc w:val="center"/>
              <w:rPr>
                <w:sz w:val="18"/>
                <w:szCs w:val="18"/>
              </w:rPr>
            </w:pPr>
          </w:p>
        </w:tc>
        <w:tc>
          <w:tcPr>
            <w:tcW w:w="949" w:type="dxa"/>
          </w:tcPr>
          <w:p w14:paraId="1A9B5D46" w14:textId="77777777" w:rsidR="00775F88" w:rsidRPr="00775F88" w:rsidRDefault="00775F88" w:rsidP="00775F88">
            <w:pPr>
              <w:pStyle w:val="IFCNormalTextII"/>
              <w:spacing w:line="240" w:lineRule="auto"/>
              <w:ind w:left="0" w:firstLine="0"/>
              <w:jc w:val="center"/>
              <w:rPr>
                <w:sz w:val="18"/>
                <w:szCs w:val="18"/>
              </w:rPr>
            </w:pPr>
          </w:p>
        </w:tc>
        <w:tc>
          <w:tcPr>
            <w:tcW w:w="1276" w:type="dxa"/>
          </w:tcPr>
          <w:p w14:paraId="5555FD80"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2779" w:type="dxa"/>
          </w:tcPr>
          <w:p w14:paraId="5EEB04BE" w14:textId="77777777" w:rsidR="00775F88" w:rsidRPr="00775F88" w:rsidRDefault="00775F88" w:rsidP="00775F88">
            <w:pPr>
              <w:pStyle w:val="IFCNormalTextII"/>
              <w:spacing w:line="240" w:lineRule="auto"/>
              <w:ind w:left="0" w:firstLine="0"/>
              <w:rPr>
                <w:sz w:val="18"/>
                <w:szCs w:val="18"/>
              </w:rPr>
            </w:pPr>
          </w:p>
        </w:tc>
      </w:tr>
      <w:tr w:rsidR="00775F88" w:rsidRPr="00775F88" w14:paraId="2F0BC5A1" w14:textId="77777777" w:rsidTr="002509C3">
        <w:tc>
          <w:tcPr>
            <w:tcW w:w="2779" w:type="dxa"/>
          </w:tcPr>
          <w:p w14:paraId="249F66DE" w14:textId="77777777" w:rsidR="00775F88" w:rsidRPr="00775F88" w:rsidRDefault="00775F88" w:rsidP="00775F88">
            <w:pPr>
              <w:pStyle w:val="IFCNormalTextII"/>
              <w:spacing w:line="240" w:lineRule="auto"/>
              <w:ind w:left="0" w:firstLine="0"/>
              <w:rPr>
                <w:sz w:val="18"/>
                <w:szCs w:val="18"/>
              </w:rPr>
            </w:pPr>
            <w:r w:rsidRPr="00775F88">
              <w:rPr>
                <w:sz w:val="18"/>
                <w:szCs w:val="18"/>
              </w:rPr>
              <w:t>Nama Lengkap</w:t>
            </w:r>
          </w:p>
        </w:tc>
        <w:tc>
          <w:tcPr>
            <w:tcW w:w="1091" w:type="dxa"/>
          </w:tcPr>
          <w:p w14:paraId="123A0ED2"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949" w:type="dxa"/>
          </w:tcPr>
          <w:p w14:paraId="58573C4B"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No</w:t>
            </w:r>
          </w:p>
        </w:tc>
        <w:tc>
          <w:tcPr>
            <w:tcW w:w="1276" w:type="dxa"/>
          </w:tcPr>
          <w:p w14:paraId="25B0F751"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2779" w:type="dxa"/>
          </w:tcPr>
          <w:p w14:paraId="110CB1C0" w14:textId="77777777" w:rsidR="00775F88" w:rsidRPr="00775F88" w:rsidRDefault="00775F88" w:rsidP="00775F88">
            <w:pPr>
              <w:pStyle w:val="IFCNormalTextII"/>
              <w:spacing w:line="240" w:lineRule="auto"/>
              <w:ind w:left="0" w:firstLine="0"/>
              <w:rPr>
                <w:sz w:val="18"/>
                <w:szCs w:val="18"/>
              </w:rPr>
            </w:pPr>
          </w:p>
        </w:tc>
      </w:tr>
      <w:tr w:rsidR="00775F88" w:rsidRPr="00775F88" w14:paraId="33D0D2E1" w14:textId="77777777" w:rsidTr="002509C3">
        <w:tc>
          <w:tcPr>
            <w:tcW w:w="2779" w:type="dxa"/>
          </w:tcPr>
          <w:p w14:paraId="71A971C6" w14:textId="77777777" w:rsidR="00775F88" w:rsidRPr="00775F88" w:rsidRDefault="00775F88" w:rsidP="00775F88">
            <w:pPr>
              <w:pStyle w:val="IFCNormalTextII"/>
              <w:spacing w:line="240" w:lineRule="auto"/>
              <w:ind w:left="0" w:firstLine="0"/>
              <w:rPr>
                <w:sz w:val="18"/>
                <w:szCs w:val="18"/>
              </w:rPr>
            </w:pPr>
            <w:r w:rsidRPr="00775F88">
              <w:rPr>
                <w:sz w:val="18"/>
                <w:szCs w:val="18"/>
              </w:rPr>
              <w:t>Jenis Identitas Diri</w:t>
            </w:r>
          </w:p>
        </w:tc>
        <w:tc>
          <w:tcPr>
            <w:tcW w:w="1091" w:type="dxa"/>
          </w:tcPr>
          <w:p w14:paraId="0C7EB34B"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949" w:type="dxa"/>
          </w:tcPr>
          <w:p w14:paraId="73B0E92F"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No</w:t>
            </w:r>
          </w:p>
        </w:tc>
        <w:tc>
          <w:tcPr>
            <w:tcW w:w="1276" w:type="dxa"/>
          </w:tcPr>
          <w:p w14:paraId="64EE9EF7"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2779" w:type="dxa"/>
          </w:tcPr>
          <w:p w14:paraId="31556357" w14:textId="77777777" w:rsidR="00775F88" w:rsidRPr="00775F88" w:rsidRDefault="00775F88" w:rsidP="00775F88">
            <w:pPr>
              <w:pStyle w:val="IFCNormalTextII"/>
              <w:spacing w:line="240" w:lineRule="auto"/>
              <w:ind w:left="0" w:firstLine="0"/>
              <w:rPr>
                <w:sz w:val="18"/>
                <w:szCs w:val="18"/>
              </w:rPr>
            </w:pPr>
          </w:p>
        </w:tc>
      </w:tr>
      <w:tr w:rsidR="00775F88" w:rsidRPr="00775F88" w14:paraId="32BF2DC8" w14:textId="77777777" w:rsidTr="002509C3">
        <w:tc>
          <w:tcPr>
            <w:tcW w:w="2779" w:type="dxa"/>
          </w:tcPr>
          <w:p w14:paraId="6D36C625" w14:textId="77777777" w:rsidR="00775F88" w:rsidRPr="00775F88" w:rsidRDefault="00775F88" w:rsidP="00775F88">
            <w:pPr>
              <w:pStyle w:val="IFCNormalTextII"/>
              <w:spacing w:line="240" w:lineRule="auto"/>
              <w:ind w:left="0" w:firstLine="0"/>
              <w:rPr>
                <w:sz w:val="18"/>
                <w:szCs w:val="18"/>
              </w:rPr>
            </w:pPr>
            <w:r w:rsidRPr="00775F88">
              <w:rPr>
                <w:sz w:val="18"/>
                <w:szCs w:val="18"/>
              </w:rPr>
              <w:t>Nomor Identitas Diri</w:t>
            </w:r>
          </w:p>
        </w:tc>
        <w:tc>
          <w:tcPr>
            <w:tcW w:w="1091" w:type="dxa"/>
          </w:tcPr>
          <w:p w14:paraId="695C736C"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949" w:type="dxa"/>
          </w:tcPr>
          <w:p w14:paraId="1AC4EB5A"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No</w:t>
            </w:r>
          </w:p>
        </w:tc>
        <w:tc>
          <w:tcPr>
            <w:tcW w:w="1276" w:type="dxa"/>
          </w:tcPr>
          <w:p w14:paraId="0F858B81"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2779" w:type="dxa"/>
          </w:tcPr>
          <w:p w14:paraId="114582FF" w14:textId="77777777" w:rsidR="00775F88" w:rsidRPr="00775F88" w:rsidRDefault="00775F88" w:rsidP="00775F88">
            <w:pPr>
              <w:pStyle w:val="IFCNormalTextII"/>
              <w:spacing w:line="240" w:lineRule="auto"/>
              <w:ind w:left="0" w:firstLine="0"/>
              <w:rPr>
                <w:sz w:val="18"/>
                <w:szCs w:val="18"/>
              </w:rPr>
            </w:pPr>
          </w:p>
        </w:tc>
      </w:tr>
      <w:tr w:rsidR="00775F88" w:rsidRPr="00775F88" w14:paraId="58F95326" w14:textId="77777777" w:rsidTr="002509C3">
        <w:tc>
          <w:tcPr>
            <w:tcW w:w="2779" w:type="dxa"/>
          </w:tcPr>
          <w:p w14:paraId="6B4C0D86" w14:textId="77777777" w:rsidR="00775F88" w:rsidRPr="00775F88" w:rsidRDefault="00775F88" w:rsidP="00775F88">
            <w:pPr>
              <w:pStyle w:val="IFCNormalTextII"/>
              <w:spacing w:line="240" w:lineRule="auto"/>
              <w:ind w:left="0" w:firstLine="0"/>
              <w:rPr>
                <w:sz w:val="18"/>
                <w:szCs w:val="18"/>
              </w:rPr>
            </w:pPr>
            <w:r w:rsidRPr="00775F88">
              <w:rPr>
                <w:sz w:val="18"/>
                <w:szCs w:val="18"/>
              </w:rPr>
              <w:t>Masa berlaku</w:t>
            </w:r>
          </w:p>
        </w:tc>
        <w:tc>
          <w:tcPr>
            <w:tcW w:w="1091" w:type="dxa"/>
          </w:tcPr>
          <w:p w14:paraId="5FAFAC8A"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949" w:type="dxa"/>
          </w:tcPr>
          <w:p w14:paraId="717B0278"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No</w:t>
            </w:r>
          </w:p>
        </w:tc>
        <w:tc>
          <w:tcPr>
            <w:tcW w:w="1276" w:type="dxa"/>
          </w:tcPr>
          <w:p w14:paraId="171ABBB8"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2779" w:type="dxa"/>
          </w:tcPr>
          <w:p w14:paraId="77A03AB6" w14:textId="77777777" w:rsidR="00775F88" w:rsidRPr="00775F88" w:rsidRDefault="00775F88" w:rsidP="00775F88">
            <w:pPr>
              <w:pStyle w:val="IFCNormalTextII"/>
              <w:spacing w:line="240" w:lineRule="auto"/>
              <w:ind w:left="0" w:firstLine="0"/>
              <w:rPr>
                <w:sz w:val="18"/>
                <w:szCs w:val="18"/>
              </w:rPr>
            </w:pPr>
          </w:p>
        </w:tc>
      </w:tr>
      <w:tr w:rsidR="00775F88" w:rsidRPr="00775F88" w14:paraId="195C638F" w14:textId="77777777" w:rsidTr="002509C3">
        <w:tc>
          <w:tcPr>
            <w:tcW w:w="2779" w:type="dxa"/>
          </w:tcPr>
          <w:p w14:paraId="6FF7BC88" w14:textId="77777777" w:rsidR="00775F88" w:rsidRPr="00775F88" w:rsidRDefault="00775F88" w:rsidP="00775F88">
            <w:pPr>
              <w:pStyle w:val="IFCNormalTextII"/>
              <w:spacing w:line="240" w:lineRule="auto"/>
              <w:ind w:left="0" w:firstLine="0"/>
              <w:rPr>
                <w:sz w:val="18"/>
                <w:szCs w:val="18"/>
              </w:rPr>
            </w:pPr>
            <w:r w:rsidRPr="00775F88">
              <w:rPr>
                <w:sz w:val="18"/>
                <w:szCs w:val="18"/>
              </w:rPr>
              <w:t>Tempat Lahir</w:t>
            </w:r>
          </w:p>
        </w:tc>
        <w:tc>
          <w:tcPr>
            <w:tcW w:w="1091" w:type="dxa"/>
          </w:tcPr>
          <w:p w14:paraId="0E08A48C"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949" w:type="dxa"/>
          </w:tcPr>
          <w:p w14:paraId="7C9D3B23"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No</w:t>
            </w:r>
          </w:p>
        </w:tc>
        <w:tc>
          <w:tcPr>
            <w:tcW w:w="1276" w:type="dxa"/>
          </w:tcPr>
          <w:p w14:paraId="36F2BB55"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19096B0C" w14:textId="77777777" w:rsidR="00775F88" w:rsidRPr="00775F88" w:rsidRDefault="00775F88" w:rsidP="00775F88">
            <w:pPr>
              <w:pStyle w:val="IFCNormalTextII"/>
              <w:spacing w:line="240" w:lineRule="auto"/>
              <w:ind w:left="0" w:firstLine="0"/>
              <w:rPr>
                <w:sz w:val="18"/>
                <w:szCs w:val="18"/>
              </w:rPr>
            </w:pPr>
          </w:p>
        </w:tc>
      </w:tr>
      <w:tr w:rsidR="00775F88" w:rsidRPr="00775F88" w14:paraId="4A2F807D" w14:textId="77777777" w:rsidTr="002509C3">
        <w:tc>
          <w:tcPr>
            <w:tcW w:w="2779" w:type="dxa"/>
          </w:tcPr>
          <w:p w14:paraId="08642145" w14:textId="77777777" w:rsidR="00775F88" w:rsidRPr="00775F88" w:rsidRDefault="00775F88" w:rsidP="00775F88">
            <w:pPr>
              <w:pStyle w:val="IFCNormalTextII"/>
              <w:spacing w:line="240" w:lineRule="auto"/>
              <w:ind w:left="0" w:firstLine="0"/>
              <w:rPr>
                <w:sz w:val="18"/>
                <w:szCs w:val="18"/>
              </w:rPr>
            </w:pPr>
            <w:r w:rsidRPr="00775F88">
              <w:rPr>
                <w:sz w:val="18"/>
                <w:szCs w:val="18"/>
              </w:rPr>
              <w:t>Tanggal Lahir</w:t>
            </w:r>
          </w:p>
        </w:tc>
        <w:tc>
          <w:tcPr>
            <w:tcW w:w="1091" w:type="dxa"/>
          </w:tcPr>
          <w:p w14:paraId="045D1003"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949" w:type="dxa"/>
          </w:tcPr>
          <w:p w14:paraId="013C028F"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No</w:t>
            </w:r>
          </w:p>
        </w:tc>
        <w:tc>
          <w:tcPr>
            <w:tcW w:w="1276" w:type="dxa"/>
          </w:tcPr>
          <w:p w14:paraId="763AD5A7"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2779" w:type="dxa"/>
          </w:tcPr>
          <w:p w14:paraId="4A23603A" w14:textId="77777777" w:rsidR="00775F88" w:rsidRPr="00775F88" w:rsidRDefault="00775F88" w:rsidP="00775F88">
            <w:pPr>
              <w:pStyle w:val="IFCNormalTextII"/>
              <w:spacing w:line="240" w:lineRule="auto"/>
              <w:ind w:left="0" w:firstLine="0"/>
              <w:rPr>
                <w:sz w:val="18"/>
                <w:szCs w:val="18"/>
              </w:rPr>
            </w:pPr>
          </w:p>
        </w:tc>
      </w:tr>
      <w:tr w:rsidR="00775F88" w:rsidRPr="00775F88" w14:paraId="1FB6F57C" w14:textId="77777777" w:rsidTr="002509C3">
        <w:tc>
          <w:tcPr>
            <w:tcW w:w="2779" w:type="dxa"/>
          </w:tcPr>
          <w:p w14:paraId="1B611913" w14:textId="77777777" w:rsidR="00775F88" w:rsidRPr="00775F88" w:rsidRDefault="00775F88" w:rsidP="00775F88">
            <w:pPr>
              <w:pStyle w:val="IFCNormalTextII"/>
              <w:spacing w:line="240" w:lineRule="auto"/>
              <w:ind w:left="0" w:firstLine="0"/>
              <w:rPr>
                <w:sz w:val="18"/>
                <w:szCs w:val="18"/>
              </w:rPr>
            </w:pPr>
            <w:r w:rsidRPr="00775F88">
              <w:rPr>
                <w:sz w:val="18"/>
                <w:szCs w:val="18"/>
              </w:rPr>
              <w:t>Usia</w:t>
            </w:r>
          </w:p>
        </w:tc>
        <w:tc>
          <w:tcPr>
            <w:tcW w:w="1091" w:type="dxa"/>
          </w:tcPr>
          <w:p w14:paraId="770BA353"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949" w:type="dxa"/>
          </w:tcPr>
          <w:p w14:paraId="1485948D"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No</w:t>
            </w:r>
          </w:p>
        </w:tc>
        <w:tc>
          <w:tcPr>
            <w:tcW w:w="1276" w:type="dxa"/>
          </w:tcPr>
          <w:p w14:paraId="63A0A030"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242E4FC5" w14:textId="77777777" w:rsidR="00775F88" w:rsidRPr="00775F88" w:rsidRDefault="00775F88" w:rsidP="00775F88">
            <w:pPr>
              <w:pStyle w:val="IFCNormalTextII"/>
              <w:spacing w:line="240" w:lineRule="auto"/>
              <w:ind w:left="0" w:firstLine="0"/>
              <w:rPr>
                <w:sz w:val="18"/>
                <w:szCs w:val="18"/>
              </w:rPr>
            </w:pPr>
            <w:r w:rsidRPr="00775F88">
              <w:rPr>
                <w:sz w:val="18"/>
                <w:szCs w:val="18"/>
              </w:rPr>
              <w:t>Auto calculated</w:t>
            </w:r>
          </w:p>
        </w:tc>
      </w:tr>
      <w:tr w:rsidR="00775F88" w:rsidRPr="00775F88" w14:paraId="5E6698C8" w14:textId="77777777" w:rsidTr="002509C3">
        <w:tc>
          <w:tcPr>
            <w:tcW w:w="2779" w:type="dxa"/>
          </w:tcPr>
          <w:p w14:paraId="48F4635F" w14:textId="77777777" w:rsidR="00775F88" w:rsidRPr="00775F88" w:rsidRDefault="00775F88" w:rsidP="00775F88">
            <w:pPr>
              <w:pStyle w:val="IFCNormalTextII"/>
              <w:spacing w:line="240" w:lineRule="auto"/>
              <w:ind w:left="0" w:firstLine="0"/>
              <w:rPr>
                <w:sz w:val="18"/>
                <w:szCs w:val="18"/>
              </w:rPr>
            </w:pPr>
            <w:r w:rsidRPr="00775F88">
              <w:rPr>
                <w:sz w:val="18"/>
                <w:szCs w:val="18"/>
              </w:rPr>
              <w:t>Kewarganegaraan</w:t>
            </w:r>
          </w:p>
        </w:tc>
        <w:tc>
          <w:tcPr>
            <w:tcW w:w="1091" w:type="dxa"/>
          </w:tcPr>
          <w:p w14:paraId="62951EBB"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949" w:type="dxa"/>
          </w:tcPr>
          <w:p w14:paraId="0DC8E95E"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No</w:t>
            </w:r>
          </w:p>
        </w:tc>
        <w:tc>
          <w:tcPr>
            <w:tcW w:w="1276" w:type="dxa"/>
          </w:tcPr>
          <w:p w14:paraId="6FAD712B"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2779" w:type="dxa"/>
          </w:tcPr>
          <w:p w14:paraId="6BDB7D66" w14:textId="77777777" w:rsidR="00775F88" w:rsidRPr="00775F88" w:rsidRDefault="00775F88" w:rsidP="00775F88">
            <w:pPr>
              <w:pStyle w:val="IFCNormalTextII"/>
              <w:spacing w:line="240" w:lineRule="auto"/>
              <w:ind w:left="0" w:firstLine="0"/>
              <w:rPr>
                <w:sz w:val="18"/>
                <w:szCs w:val="18"/>
              </w:rPr>
            </w:pPr>
          </w:p>
        </w:tc>
      </w:tr>
      <w:tr w:rsidR="00775F88" w:rsidRPr="00775F88" w14:paraId="59D11F15" w14:textId="77777777" w:rsidTr="002509C3">
        <w:tc>
          <w:tcPr>
            <w:tcW w:w="2779" w:type="dxa"/>
          </w:tcPr>
          <w:p w14:paraId="21000BB2" w14:textId="77777777" w:rsidR="00775F88" w:rsidRPr="00775F88" w:rsidRDefault="00775F88" w:rsidP="00775F88">
            <w:pPr>
              <w:pStyle w:val="IFCNormalTextII"/>
              <w:spacing w:line="240" w:lineRule="auto"/>
              <w:ind w:left="0" w:firstLine="0"/>
              <w:rPr>
                <w:sz w:val="18"/>
                <w:szCs w:val="18"/>
              </w:rPr>
            </w:pPr>
            <w:r w:rsidRPr="00775F88">
              <w:rPr>
                <w:sz w:val="18"/>
                <w:szCs w:val="18"/>
              </w:rPr>
              <w:t>Jenis Kelamin</w:t>
            </w:r>
          </w:p>
        </w:tc>
        <w:tc>
          <w:tcPr>
            <w:tcW w:w="1091" w:type="dxa"/>
          </w:tcPr>
          <w:p w14:paraId="19CD79BE"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949" w:type="dxa"/>
          </w:tcPr>
          <w:p w14:paraId="7AC42BD6"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No</w:t>
            </w:r>
          </w:p>
        </w:tc>
        <w:tc>
          <w:tcPr>
            <w:tcW w:w="1276" w:type="dxa"/>
          </w:tcPr>
          <w:p w14:paraId="52D2AB53"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2779" w:type="dxa"/>
          </w:tcPr>
          <w:p w14:paraId="77036F48" w14:textId="77777777" w:rsidR="00775F88" w:rsidRPr="00775F88" w:rsidRDefault="00775F88" w:rsidP="00775F88">
            <w:pPr>
              <w:pStyle w:val="IFCNormalTextII"/>
              <w:spacing w:line="240" w:lineRule="auto"/>
              <w:ind w:left="0" w:firstLine="0"/>
              <w:rPr>
                <w:sz w:val="18"/>
                <w:szCs w:val="18"/>
              </w:rPr>
            </w:pPr>
          </w:p>
        </w:tc>
      </w:tr>
      <w:tr w:rsidR="00775F88" w:rsidRPr="00775F88" w14:paraId="098F6F99" w14:textId="77777777" w:rsidTr="002509C3">
        <w:tc>
          <w:tcPr>
            <w:tcW w:w="2779" w:type="dxa"/>
          </w:tcPr>
          <w:p w14:paraId="46A24145" w14:textId="77777777" w:rsidR="00775F88" w:rsidRPr="00775F88" w:rsidRDefault="00775F88" w:rsidP="00775F88">
            <w:pPr>
              <w:pStyle w:val="IFCNormalTextII"/>
              <w:spacing w:line="240" w:lineRule="auto"/>
              <w:ind w:left="0" w:firstLine="0"/>
              <w:rPr>
                <w:sz w:val="18"/>
                <w:szCs w:val="18"/>
              </w:rPr>
            </w:pPr>
            <w:r w:rsidRPr="00775F88">
              <w:rPr>
                <w:sz w:val="18"/>
                <w:szCs w:val="18"/>
              </w:rPr>
              <w:t>Status Pernikahan</w:t>
            </w:r>
          </w:p>
        </w:tc>
        <w:tc>
          <w:tcPr>
            <w:tcW w:w="1091" w:type="dxa"/>
          </w:tcPr>
          <w:p w14:paraId="59AEC955" w14:textId="77777777" w:rsidR="00775F88" w:rsidRPr="00775F88" w:rsidRDefault="00775F88" w:rsidP="00775F88">
            <w:pPr>
              <w:pStyle w:val="IFCNormalTextII"/>
              <w:spacing w:line="240" w:lineRule="auto"/>
              <w:ind w:left="0" w:firstLine="0"/>
              <w:jc w:val="center"/>
              <w:rPr>
                <w:sz w:val="18"/>
                <w:szCs w:val="18"/>
              </w:rPr>
            </w:pPr>
          </w:p>
        </w:tc>
        <w:tc>
          <w:tcPr>
            <w:tcW w:w="949" w:type="dxa"/>
          </w:tcPr>
          <w:p w14:paraId="216EB6D8" w14:textId="77777777" w:rsidR="00775F88" w:rsidRPr="00775F88" w:rsidRDefault="00775F88" w:rsidP="00775F88">
            <w:pPr>
              <w:pStyle w:val="IFCNormalTextII"/>
              <w:spacing w:line="240" w:lineRule="auto"/>
              <w:ind w:left="0" w:firstLine="0"/>
              <w:jc w:val="center"/>
              <w:rPr>
                <w:sz w:val="18"/>
                <w:szCs w:val="18"/>
              </w:rPr>
            </w:pPr>
          </w:p>
        </w:tc>
        <w:tc>
          <w:tcPr>
            <w:tcW w:w="1276" w:type="dxa"/>
          </w:tcPr>
          <w:p w14:paraId="2F6944B3"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747D64C2" w14:textId="77777777" w:rsidR="00775F88" w:rsidRPr="00775F88" w:rsidRDefault="00775F88" w:rsidP="00775F88">
            <w:pPr>
              <w:pStyle w:val="IFCNormalTextII"/>
              <w:spacing w:line="240" w:lineRule="auto"/>
              <w:ind w:left="0" w:firstLine="0"/>
              <w:rPr>
                <w:sz w:val="18"/>
                <w:szCs w:val="18"/>
              </w:rPr>
            </w:pPr>
            <w:r w:rsidRPr="00775F88">
              <w:rPr>
                <w:sz w:val="18"/>
                <w:szCs w:val="18"/>
              </w:rPr>
              <w:t xml:space="preserve">Dropdown </w:t>
            </w:r>
          </w:p>
        </w:tc>
      </w:tr>
      <w:tr w:rsidR="00775F88" w:rsidRPr="00775F88" w14:paraId="545FB152" w14:textId="77777777" w:rsidTr="002509C3">
        <w:tc>
          <w:tcPr>
            <w:tcW w:w="2779" w:type="dxa"/>
          </w:tcPr>
          <w:p w14:paraId="5EB903A4" w14:textId="77777777" w:rsidR="00775F88" w:rsidRPr="00775F88" w:rsidRDefault="00775F88" w:rsidP="00775F88">
            <w:pPr>
              <w:pStyle w:val="IFCNormalTextII"/>
              <w:spacing w:line="240" w:lineRule="auto"/>
              <w:ind w:left="0" w:firstLine="0"/>
              <w:rPr>
                <w:sz w:val="18"/>
                <w:szCs w:val="18"/>
              </w:rPr>
            </w:pPr>
            <w:r w:rsidRPr="00775F88">
              <w:rPr>
                <w:sz w:val="18"/>
                <w:szCs w:val="18"/>
              </w:rPr>
              <w:t>Agama</w:t>
            </w:r>
          </w:p>
        </w:tc>
        <w:tc>
          <w:tcPr>
            <w:tcW w:w="1091" w:type="dxa"/>
          </w:tcPr>
          <w:p w14:paraId="7ACD9A38"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949" w:type="dxa"/>
          </w:tcPr>
          <w:p w14:paraId="3CA248E9"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No</w:t>
            </w:r>
          </w:p>
        </w:tc>
        <w:tc>
          <w:tcPr>
            <w:tcW w:w="1276" w:type="dxa"/>
          </w:tcPr>
          <w:p w14:paraId="38D3E225"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33977491" w14:textId="77777777" w:rsidR="00775F88" w:rsidRPr="00775F88" w:rsidRDefault="00775F88" w:rsidP="00775F88">
            <w:pPr>
              <w:pStyle w:val="IFCNormalTextII"/>
              <w:spacing w:line="240" w:lineRule="auto"/>
              <w:ind w:left="0" w:firstLine="0"/>
              <w:rPr>
                <w:sz w:val="18"/>
                <w:szCs w:val="18"/>
              </w:rPr>
            </w:pPr>
          </w:p>
        </w:tc>
      </w:tr>
      <w:tr w:rsidR="00775F88" w:rsidRPr="00775F88" w14:paraId="172F8E84" w14:textId="77777777" w:rsidTr="002509C3">
        <w:tc>
          <w:tcPr>
            <w:tcW w:w="2779" w:type="dxa"/>
          </w:tcPr>
          <w:p w14:paraId="76227E0A" w14:textId="77777777" w:rsidR="00775F88" w:rsidRPr="00775F88" w:rsidRDefault="00775F88" w:rsidP="00775F88">
            <w:pPr>
              <w:pStyle w:val="IFCNormalTextII"/>
              <w:spacing w:line="240" w:lineRule="auto"/>
              <w:ind w:left="0" w:firstLine="0"/>
              <w:rPr>
                <w:sz w:val="18"/>
                <w:szCs w:val="18"/>
              </w:rPr>
            </w:pPr>
            <w:r w:rsidRPr="00775F88">
              <w:rPr>
                <w:sz w:val="18"/>
                <w:szCs w:val="18"/>
              </w:rPr>
              <w:t>Pekerjaan Utama</w:t>
            </w:r>
          </w:p>
        </w:tc>
        <w:tc>
          <w:tcPr>
            <w:tcW w:w="1091" w:type="dxa"/>
          </w:tcPr>
          <w:p w14:paraId="244A2B03"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949" w:type="dxa"/>
          </w:tcPr>
          <w:p w14:paraId="4C60E2CA"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1276" w:type="dxa"/>
          </w:tcPr>
          <w:p w14:paraId="3BE92AE9"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7B200A14" w14:textId="77777777" w:rsidR="00775F88" w:rsidRPr="00775F88" w:rsidRDefault="00775F88" w:rsidP="00775F88">
            <w:pPr>
              <w:pStyle w:val="IFCNormalTextII"/>
              <w:spacing w:line="240" w:lineRule="auto"/>
              <w:ind w:left="0" w:firstLine="0"/>
              <w:rPr>
                <w:sz w:val="18"/>
                <w:szCs w:val="18"/>
              </w:rPr>
            </w:pPr>
          </w:p>
        </w:tc>
      </w:tr>
      <w:tr w:rsidR="00775F88" w:rsidRPr="00775F88" w14:paraId="134DEBB4" w14:textId="77777777" w:rsidTr="002509C3">
        <w:tc>
          <w:tcPr>
            <w:tcW w:w="2779" w:type="dxa"/>
          </w:tcPr>
          <w:p w14:paraId="167B0B23" w14:textId="77777777" w:rsidR="00775F88" w:rsidRPr="00775F88" w:rsidRDefault="00775F88" w:rsidP="00775F88">
            <w:pPr>
              <w:pStyle w:val="IFCNormalTextII"/>
              <w:spacing w:line="240" w:lineRule="auto"/>
              <w:ind w:left="0" w:firstLine="0"/>
              <w:rPr>
                <w:sz w:val="18"/>
                <w:szCs w:val="18"/>
              </w:rPr>
            </w:pPr>
            <w:r w:rsidRPr="00775F88">
              <w:rPr>
                <w:sz w:val="18"/>
                <w:szCs w:val="18"/>
              </w:rPr>
              <w:t>Bidang Usaha</w:t>
            </w:r>
          </w:p>
        </w:tc>
        <w:tc>
          <w:tcPr>
            <w:tcW w:w="1091" w:type="dxa"/>
          </w:tcPr>
          <w:p w14:paraId="09670580" w14:textId="77777777" w:rsidR="00775F88" w:rsidRPr="00775F88" w:rsidRDefault="00775F88" w:rsidP="00775F88">
            <w:pPr>
              <w:pStyle w:val="IFCNormalTextII"/>
              <w:spacing w:line="240" w:lineRule="auto"/>
              <w:ind w:left="0" w:firstLine="0"/>
              <w:jc w:val="center"/>
              <w:rPr>
                <w:sz w:val="18"/>
                <w:szCs w:val="18"/>
              </w:rPr>
            </w:pPr>
          </w:p>
        </w:tc>
        <w:tc>
          <w:tcPr>
            <w:tcW w:w="949" w:type="dxa"/>
          </w:tcPr>
          <w:p w14:paraId="504AB36D" w14:textId="77777777" w:rsidR="00775F88" w:rsidRPr="00775F88" w:rsidRDefault="00775F88" w:rsidP="00775F88">
            <w:pPr>
              <w:pStyle w:val="IFCNormalTextII"/>
              <w:spacing w:line="240" w:lineRule="auto"/>
              <w:ind w:left="0" w:firstLine="0"/>
              <w:jc w:val="center"/>
              <w:rPr>
                <w:sz w:val="18"/>
                <w:szCs w:val="18"/>
              </w:rPr>
            </w:pPr>
          </w:p>
        </w:tc>
        <w:tc>
          <w:tcPr>
            <w:tcW w:w="1276" w:type="dxa"/>
          </w:tcPr>
          <w:p w14:paraId="5CD231B7"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06CA2083" w14:textId="77777777" w:rsidR="00775F88" w:rsidRPr="00775F88" w:rsidRDefault="00775F88" w:rsidP="00775F88">
            <w:pPr>
              <w:pStyle w:val="IFCNormalTextII"/>
              <w:spacing w:line="240" w:lineRule="auto"/>
              <w:ind w:left="0" w:firstLine="0"/>
              <w:rPr>
                <w:sz w:val="18"/>
                <w:szCs w:val="18"/>
              </w:rPr>
            </w:pPr>
          </w:p>
        </w:tc>
      </w:tr>
      <w:tr w:rsidR="00775F88" w:rsidRPr="00775F88" w14:paraId="2A40F39A" w14:textId="77777777" w:rsidTr="002509C3">
        <w:tc>
          <w:tcPr>
            <w:tcW w:w="2779" w:type="dxa"/>
          </w:tcPr>
          <w:p w14:paraId="2F580F04" w14:textId="77777777" w:rsidR="00775F88" w:rsidRPr="00775F88" w:rsidRDefault="00775F88" w:rsidP="00775F88">
            <w:pPr>
              <w:pStyle w:val="IFCNormalTextII"/>
              <w:spacing w:line="240" w:lineRule="auto"/>
              <w:ind w:left="0" w:firstLine="0"/>
              <w:rPr>
                <w:sz w:val="18"/>
                <w:szCs w:val="18"/>
              </w:rPr>
            </w:pPr>
            <w:r w:rsidRPr="00775F88">
              <w:rPr>
                <w:sz w:val="18"/>
                <w:szCs w:val="18"/>
              </w:rPr>
              <w:t>Jabatan</w:t>
            </w:r>
          </w:p>
        </w:tc>
        <w:tc>
          <w:tcPr>
            <w:tcW w:w="1091" w:type="dxa"/>
          </w:tcPr>
          <w:p w14:paraId="6044CFE3" w14:textId="77777777" w:rsidR="00775F88" w:rsidRPr="00775F88" w:rsidRDefault="00775F88" w:rsidP="00775F88">
            <w:pPr>
              <w:pStyle w:val="IFCNormalTextII"/>
              <w:spacing w:line="240" w:lineRule="auto"/>
              <w:ind w:left="0" w:firstLine="0"/>
              <w:jc w:val="center"/>
              <w:rPr>
                <w:sz w:val="18"/>
                <w:szCs w:val="18"/>
              </w:rPr>
            </w:pPr>
          </w:p>
        </w:tc>
        <w:tc>
          <w:tcPr>
            <w:tcW w:w="949" w:type="dxa"/>
          </w:tcPr>
          <w:p w14:paraId="4AE82396" w14:textId="77777777" w:rsidR="00775F88" w:rsidRPr="00775F88" w:rsidRDefault="00775F88" w:rsidP="00775F88">
            <w:pPr>
              <w:pStyle w:val="IFCNormalTextII"/>
              <w:spacing w:line="240" w:lineRule="auto"/>
              <w:ind w:left="0" w:firstLine="0"/>
              <w:jc w:val="center"/>
              <w:rPr>
                <w:sz w:val="18"/>
                <w:szCs w:val="18"/>
              </w:rPr>
            </w:pPr>
          </w:p>
        </w:tc>
        <w:tc>
          <w:tcPr>
            <w:tcW w:w="1276" w:type="dxa"/>
          </w:tcPr>
          <w:p w14:paraId="46AA0F74"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051FA671" w14:textId="77777777" w:rsidR="00775F88" w:rsidRPr="00775F88" w:rsidRDefault="00775F88" w:rsidP="00775F88">
            <w:pPr>
              <w:pStyle w:val="IFCNormalTextII"/>
              <w:spacing w:line="240" w:lineRule="auto"/>
              <w:ind w:left="0" w:firstLine="0"/>
              <w:rPr>
                <w:sz w:val="18"/>
                <w:szCs w:val="18"/>
              </w:rPr>
            </w:pPr>
          </w:p>
        </w:tc>
      </w:tr>
      <w:tr w:rsidR="00775F88" w:rsidRPr="00775F88" w14:paraId="500DFBC3" w14:textId="77777777" w:rsidTr="002509C3">
        <w:tc>
          <w:tcPr>
            <w:tcW w:w="2779" w:type="dxa"/>
          </w:tcPr>
          <w:p w14:paraId="18CE176A" w14:textId="77777777" w:rsidR="00775F88" w:rsidRPr="00775F88" w:rsidRDefault="00775F88" w:rsidP="00775F88">
            <w:pPr>
              <w:pStyle w:val="IFCNormalTextII"/>
              <w:spacing w:line="240" w:lineRule="auto"/>
              <w:ind w:left="0" w:firstLine="0"/>
              <w:rPr>
                <w:sz w:val="18"/>
                <w:szCs w:val="18"/>
              </w:rPr>
            </w:pPr>
            <w:r w:rsidRPr="00775F88">
              <w:rPr>
                <w:sz w:val="18"/>
                <w:szCs w:val="18"/>
              </w:rPr>
              <w:t>Uraian Pekerjaan</w:t>
            </w:r>
          </w:p>
        </w:tc>
        <w:tc>
          <w:tcPr>
            <w:tcW w:w="1091" w:type="dxa"/>
          </w:tcPr>
          <w:p w14:paraId="35650763" w14:textId="77777777" w:rsidR="00775F88" w:rsidRPr="00775F88" w:rsidRDefault="00775F88" w:rsidP="00775F88">
            <w:pPr>
              <w:pStyle w:val="IFCNormalTextII"/>
              <w:spacing w:line="240" w:lineRule="auto"/>
              <w:ind w:left="0" w:firstLine="0"/>
              <w:jc w:val="center"/>
              <w:rPr>
                <w:sz w:val="18"/>
                <w:szCs w:val="18"/>
              </w:rPr>
            </w:pPr>
          </w:p>
        </w:tc>
        <w:tc>
          <w:tcPr>
            <w:tcW w:w="949" w:type="dxa"/>
          </w:tcPr>
          <w:p w14:paraId="7FD93E8C" w14:textId="77777777" w:rsidR="00775F88" w:rsidRPr="00775F88" w:rsidRDefault="00775F88" w:rsidP="00775F88">
            <w:pPr>
              <w:pStyle w:val="IFCNormalTextII"/>
              <w:spacing w:line="240" w:lineRule="auto"/>
              <w:ind w:left="0" w:firstLine="0"/>
              <w:jc w:val="center"/>
              <w:rPr>
                <w:sz w:val="18"/>
                <w:szCs w:val="18"/>
              </w:rPr>
            </w:pPr>
          </w:p>
        </w:tc>
        <w:tc>
          <w:tcPr>
            <w:tcW w:w="1276" w:type="dxa"/>
          </w:tcPr>
          <w:p w14:paraId="4C417C0B"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07407D27" w14:textId="77777777" w:rsidR="00775F88" w:rsidRPr="00775F88" w:rsidRDefault="00775F88" w:rsidP="00775F88">
            <w:pPr>
              <w:pStyle w:val="IFCNormalTextII"/>
              <w:spacing w:line="240" w:lineRule="auto"/>
              <w:ind w:left="0" w:firstLine="0"/>
              <w:rPr>
                <w:sz w:val="18"/>
                <w:szCs w:val="18"/>
              </w:rPr>
            </w:pPr>
          </w:p>
        </w:tc>
      </w:tr>
      <w:tr w:rsidR="00775F88" w:rsidRPr="00775F88" w14:paraId="16624B1C" w14:textId="77777777" w:rsidTr="002509C3">
        <w:tc>
          <w:tcPr>
            <w:tcW w:w="2779" w:type="dxa"/>
          </w:tcPr>
          <w:p w14:paraId="43804354" w14:textId="77777777" w:rsidR="00775F88" w:rsidRPr="00775F88" w:rsidRDefault="00775F88" w:rsidP="00775F88">
            <w:pPr>
              <w:pStyle w:val="IFCNormalTextII"/>
              <w:spacing w:line="240" w:lineRule="auto"/>
              <w:ind w:left="0" w:firstLine="0"/>
              <w:rPr>
                <w:sz w:val="18"/>
                <w:szCs w:val="18"/>
              </w:rPr>
            </w:pPr>
            <w:r w:rsidRPr="00775F88">
              <w:rPr>
                <w:sz w:val="18"/>
                <w:szCs w:val="18"/>
              </w:rPr>
              <w:t>Pekerjaan Tambahan</w:t>
            </w:r>
          </w:p>
        </w:tc>
        <w:tc>
          <w:tcPr>
            <w:tcW w:w="1091" w:type="dxa"/>
          </w:tcPr>
          <w:p w14:paraId="2AA3BF0A" w14:textId="77777777" w:rsidR="00775F88" w:rsidRPr="00775F88" w:rsidRDefault="00775F88" w:rsidP="00775F88">
            <w:pPr>
              <w:pStyle w:val="IFCNormalTextII"/>
              <w:spacing w:line="240" w:lineRule="auto"/>
              <w:ind w:left="0" w:firstLine="0"/>
              <w:jc w:val="center"/>
              <w:rPr>
                <w:sz w:val="18"/>
                <w:szCs w:val="18"/>
              </w:rPr>
            </w:pPr>
          </w:p>
        </w:tc>
        <w:tc>
          <w:tcPr>
            <w:tcW w:w="949" w:type="dxa"/>
          </w:tcPr>
          <w:p w14:paraId="66E4AE15" w14:textId="77777777" w:rsidR="00775F88" w:rsidRPr="00775F88" w:rsidRDefault="00775F88" w:rsidP="00775F88">
            <w:pPr>
              <w:pStyle w:val="IFCNormalTextII"/>
              <w:spacing w:line="240" w:lineRule="auto"/>
              <w:ind w:left="0" w:firstLine="0"/>
              <w:jc w:val="center"/>
              <w:rPr>
                <w:sz w:val="18"/>
                <w:szCs w:val="18"/>
              </w:rPr>
            </w:pPr>
          </w:p>
        </w:tc>
        <w:tc>
          <w:tcPr>
            <w:tcW w:w="1276" w:type="dxa"/>
          </w:tcPr>
          <w:p w14:paraId="6DF75875"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450971DF" w14:textId="77777777" w:rsidR="00775F88" w:rsidRPr="00775F88" w:rsidRDefault="00775F88" w:rsidP="00775F88">
            <w:pPr>
              <w:pStyle w:val="IFCNormalTextII"/>
              <w:spacing w:line="240" w:lineRule="auto"/>
              <w:ind w:left="0" w:firstLine="0"/>
              <w:rPr>
                <w:sz w:val="18"/>
                <w:szCs w:val="18"/>
              </w:rPr>
            </w:pPr>
          </w:p>
        </w:tc>
      </w:tr>
      <w:tr w:rsidR="00775F88" w:rsidRPr="00775F88" w14:paraId="36E498A2" w14:textId="77777777" w:rsidTr="002509C3">
        <w:tc>
          <w:tcPr>
            <w:tcW w:w="2779" w:type="dxa"/>
          </w:tcPr>
          <w:p w14:paraId="53E83581" w14:textId="77777777" w:rsidR="00775F88" w:rsidRPr="00775F88" w:rsidRDefault="00775F88" w:rsidP="00775F88">
            <w:pPr>
              <w:pStyle w:val="IFCNormalTextII"/>
              <w:spacing w:line="240" w:lineRule="auto"/>
              <w:ind w:left="0" w:firstLine="0"/>
              <w:rPr>
                <w:sz w:val="18"/>
                <w:szCs w:val="18"/>
              </w:rPr>
            </w:pPr>
            <w:r w:rsidRPr="00775F88">
              <w:rPr>
                <w:sz w:val="18"/>
                <w:szCs w:val="18"/>
              </w:rPr>
              <w:t>Alamat Tempat Tinggal</w:t>
            </w:r>
          </w:p>
        </w:tc>
        <w:tc>
          <w:tcPr>
            <w:tcW w:w="1091" w:type="dxa"/>
          </w:tcPr>
          <w:p w14:paraId="0E5988E2"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949" w:type="dxa"/>
          </w:tcPr>
          <w:p w14:paraId="1BE4F29D"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1276" w:type="dxa"/>
          </w:tcPr>
          <w:p w14:paraId="393C2077"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2779" w:type="dxa"/>
          </w:tcPr>
          <w:p w14:paraId="52B64E3F" w14:textId="77777777" w:rsidR="00775F88" w:rsidRPr="00775F88" w:rsidRDefault="00775F88" w:rsidP="00775F88">
            <w:pPr>
              <w:pStyle w:val="IFCNormalTextII"/>
              <w:spacing w:line="240" w:lineRule="auto"/>
              <w:ind w:left="0" w:firstLine="0"/>
              <w:rPr>
                <w:sz w:val="18"/>
                <w:szCs w:val="18"/>
              </w:rPr>
            </w:pPr>
          </w:p>
        </w:tc>
      </w:tr>
      <w:tr w:rsidR="00775F88" w:rsidRPr="00775F88" w14:paraId="19EB19EF" w14:textId="77777777" w:rsidTr="002509C3">
        <w:tc>
          <w:tcPr>
            <w:tcW w:w="2779" w:type="dxa"/>
          </w:tcPr>
          <w:p w14:paraId="7AC05F35" w14:textId="77777777" w:rsidR="00775F88" w:rsidRPr="00775F88" w:rsidRDefault="00775F88" w:rsidP="00775F88">
            <w:pPr>
              <w:pStyle w:val="IFCNormalTextII"/>
              <w:spacing w:line="240" w:lineRule="auto"/>
              <w:ind w:left="0" w:firstLine="0"/>
              <w:rPr>
                <w:sz w:val="18"/>
                <w:szCs w:val="18"/>
              </w:rPr>
            </w:pPr>
            <w:r w:rsidRPr="00775F88">
              <w:rPr>
                <w:sz w:val="18"/>
                <w:szCs w:val="18"/>
              </w:rPr>
              <w:t>Kota</w:t>
            </w:r>
          </w:p>
        </w:tc>
        <w:tc>
          <w:tcPr>
            <w:tcW w:w="1091" w:type="dxa"/>
          </w:tcPr>
          <w:p w14:paraId="411164B9"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949" w:type="dxa"/>
          </w:tcPr>
          <w:p w14:paraId="5351D969"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1276" w:type="dxa"/>
          </w:tcPr>
          <w:p w14:paraId="060E6093"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2779" w:type="dxa"/>
          </w:tcPr>
          <w:p w14:paraId="709B8931" w14:textId="77777777" w:rsidR="00775F88" w:rsidRPr="00775F88" w:rsidRDefault="00775F88" w:rsidP="00775F88">
            <w:pPr>
              <w:pStyle w:val="IFCNormalTextII"/>
              <w:spacing w:line="240" w:lineRule="auto"/>
              <w:ind w:left="0" w:firstLine="0"/>
              <w:rPr>
                <w:sz w:val="18"/>
                <w:szCs w:val="18"/>
              </w:rPr>
            </w:pPr>
          </w:p>
        </w:tc>
      </w:tr>
      <w:tr w:rsidR="00775F88" w:rsidRPr="00775F88" w14:paraId="79F10D3A" w14:textId="77777777" w:rsidTr="002509C3">
        <w:tc>
          <w:tcPr>
            <w:tcW w:w="2779" w:type="dxa"/>
          </w:tcPr>
          <w:p w14:paraId="6B4EA67C" w14:textId="77777777" w:rsidR="00775F88" w:rsidRPr="00775F88" w:rsidRDefault="00775F88" w:rsidP="00775F88">
            <w:pPr>
              <w:pStyle w:val="IFCNormalTextII"/>
              <w:spacing w:line="240" w:lineRule="auto"/>
              <w:ind w:left="0" w:firstLine="0"/>
              <w:rPr>
                <w:sz w:val="18"/>
                <w:szCs w:val="18"/>
              </w:rPr>
            </w:pPr>
            <w:r w:rsidRPr="00775F88">
              <w:rPr>
                <w:sz w:val="18"/>
                <w:szCs w:val="18"/>
              </w:rPr>
              <w:t>Kode Pos</w:t>
            </w:r>
          </w:p>
        </w:tc>
        <w:tc>
          <w:tcPr>
            <w:tcW w:w="1091" w:type="dxa"/>
          </w:tcPr>
          <w:p w14:paraId="4355D9E2"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949" w:type="dxa"/>
          </w:tcPr>
          <w:p w14:paraId="4F94903D"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1276" w:type="dxa"/>
          </w:tcPr>
          <w:p w14:paraId="116E4589"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2779" w:type="dxa"/>
          </w:tcPr>
          <w:p w14:paraId="4E6E5649" w14:textId="77777777" w:rsidR="00775F88" w:rsidRPr="00775F88" w:rsidRDefault="00775F88" w:rsidP="00775F88">
            <w:pPr>
              <w:pStyle w:val="IFCNormalTextII"/>
              <w:spacing w:line="240" w:lineRule="auto"/>
              <w:ind w:left="0" w:firstLine="0"/>
              <w:rPr>
                <w:sz w:val="18"/>
                <w:szCs w:val="18"/>
              </w:rPr>
            </w:pPr>
          </w:p>
        </w:tc>
      </w:tr>
      <w:tr w:rsidR="00775F88" w:rsidRPr="00775F88" w14:paraId="59D93AA3" w14:textId="77777777" w:rsidTr="002509C3">
        <w:tc>
          <w:tcPr>
            <w:tcW w:w="2779" w:type="dxa"/>
          </w:tcPr>
          <w:p w14:paraId="2F955AB0" w14:textId="77777777" w:rsidR="00775F88" w:rsidRPr="00775F88" w:rsidRDefault="00775F88" w:rsidP="00775F88">
            <w:pPr>
              <w:pStyle w:val="IFCNormalTextII"/>
              <w:spacing w:line="240" w:lineRule="auto"/>
              <w:ind w:left="0" w:firstLine="0"/>
              <w:rPr>
                <w:sz w:val="18"/>
                <w:szCs w:val="18"/>
              </w:rPr>
            </w:pPr>
            <w:r w:rsidRPr="00775F88">
              <w:rPr>
                <w:sz w:val="18"/>
                <w:szCs w:val="18"/>
              </w:rPr>
              <w:t>Nomor telepon</w:t>
            </w:r>
          </w:p>
        </w:tc>
        <w:tc>
          <w:tcPr>
            <w:tcW w:w="1091" w:type="dxa"/>
          </w:tcPr>
          <w:p w14:paraId="0FC4EC14"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949" w:type="dxa"/>
          </w:tcPr>
          <w:p w14:paraId="10A18273"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1276" w:type="dxa"/>
          </w:tcPr>
          <w:p w14:paraId="1F163EAF"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336F8F4D" w14:textId="77777777" w:rsidR="00775F88" w:rsidRPr="00775F88" w:rsidRDefault="00775F88" w:rsidP="00775F88">
            <w:pPr>
              <w:pStyle w:val="IFCNormalTextII"/>
              <w:spacing w:line="240" w:lineRule="auto"/>
              <w:ind w:left="0" w:firstLine="0"/>
              <w:rPr>
                <w:sz w:val="18"/>
                <w:szCs w:val="18"/>
              </w:rPr>
            </w:pPr>
          </w:p>
        </w:tc>
      </w:tr>
      <w:tr w:rsidR="00775F88" w:rsidRPr="00775F88" w14:paraId="1F7798C3" w14:textId="77777777" w:rsidTr="002509C3">
        <w:tc>
          <w:tcPr>
            <w:tcW w:w="2779" w:type="dxa"/>
          </w:tcPr>
          <w:p w14:paraId="7DAB6BDC" w14:textId="77777777" w:rsidR="00775F88" w:rsidRPr="00775F88" w:rsidRDefault="00775F88" w:rsidP="00775F88">
            <w:pPr>
              <w:pStyle w:val="IFCNormalTextII"/>
              <w:spacing w:line="240" w:lineRule="auto"/>
              <w:ind w:left="0" w:firstLine="0"/>
              <w:rPr>
                <w:sz w:val="18"/>
                <w:szCs w:val="18"/>
              </w:rPr>
            </w:pPr>
            <w:r w:rsidRPr="00775F88">
              <w:rPr>
                <w:sz w:val="18"/>
                <w:szCs w:val="18"/>
              </w:rPr>
              <w:t>Nomor HP Utama</w:t>
            </w:r>
          </w:p>
        </w:tc>
        <w:tc>
          <w:tcPr>
            <w:tcW w:w="1091" w:type="dxa"/>
          </w:tcPr>
          <w:p w14:paraId="3455BF4C"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949" w:type="dxa"/>
          </w:tcPr>
          <w:p w14:paraId="5898A17F"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1276" w:type="dxa"/>
          </w:tcPr>
          <w:p w14:paraId="72786BA3"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2779" w:type="dxa"/>
          </w:tcPr>
          <w:p w14:paraId="10C638A4" w14:textId="77777777" w:rsidR="00775F88" w:rsidRPr="00775F88" w:rsidRDefault="00775F88" w:rsidP="00775F88">
            <w:pPr>
              <w:pStyle w:val="IFCNormalTextII"/>
              <w:spacing w:line="240" w:lineRule="auto"/>
              <w:ind w:left="0" w:firstLine="0"/>
              <w:rPr>
                <w:sz w:val="18"/>
                <w:szCs w:val="18"/>
              </w:rPr>
            </w:pPr>
          </w:p>
        </w:tc>
      </w:tr>
      <w:tr w:rsidR="00775F88" w:rsidRPr="00775F88" w14:paraId="5733E3CA" w14:textId="77777777" w:rsidTr="002509C3">
        <w:tc>
          <w:tcPr>
            <w:tcW w:w="2779" w:type="dxa"/>
          </w:tcPr>
          <w:p w14:paraId="4A2C389F" w14:textId="77777777" w:rsidR="00775F88" w:rsidRPr="00775F88" w:rsidRDefault="00775F88" w:rsidP="00775F88">
            <w:pPr>
              <w:pStyle w:val="IFCNormalTextII"/>
              <w:spacing w:line="240" w:lineRule="auto"/>
              <w:ind w:left="0" w:firstLine="0"/>
              <w:rPr>
                <w:sz w:val="18"/>
                <w:szCs w:val="18"/>
              </w:rPr>
            </w:pPr>
            <w:r w:rsidRPr="00775F88">
              <w:rPr>
                <w:sz w:val="18"/>
                <w:szCs w:val="18"/>
              </w:rPr>
              <w:t>Nomor HP 2</w:t>
            </w:r>
          </w:p>
        </w:tc>
        <w:tc>
          <w:tcPr>
            <w:tcW w:w="1091" w:type="dxa"/>
          </w:tcPr>
          <w:p w14:paraId="1D85060E"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949" w:type="dxa"/>
          </w:tcPr>
          <w:p w14:paraId="1345F5D8"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1276" w:type="dxa"/>
          </w:tcPr>
          <w:p w14:paraId="7DF52021"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3FDE88D3" w14:textId="77777777" w:rsidR="00775F88" w:rsidRPr="00775F88" w:rsidRDefault="00775F88" w:rsidP="00775F88">
            <w:pPr>
              <w:pStyle w:val="IFCNormalTextII"/>
              <w:spacing w:line="240" w:lineRule="auto"/>
              <w:ind w:left="0" w:firstLine="0"/>
              <w:rPr>
                <w:sz w:val="18"/>
                <w:szCs w:val="18"/>
              </w:rPr>
            </w:pPr>
          </w:p>
        </w:tc>
      </w:tr>
      <w:tr w:rsidR="00775F88" w:rsidRPr="00775F88" w14:paraId="0E102400" w14:textId="77777777" w:rsidTr="002509C3">
        <w:tc>
          <w:tcPr>
            <w:tcW w:w="2779" w:type="dxa"/>
          </w:tcPr>
          <w:p w14:paraId="7CB68DC0" w14:textId="77777777" w:rsidR="00775F88" w:rsidRPr="00775F88" w:rsidRDefault="00775F88" w:rsidP="00775F88">
            <w:pPr>
              <w:pStyle w:val="IFCNormalTextII"/>
              <w:spacing w:line="240" w:lineRule="auto"/>
              <w:ind w:left="0" w:firstLine="0"/>
              <w:rPr>
                <w:sz w:val="18"/>
                <w:szCs w:val="18"/>
              </w:rPr>
            </w:pPr>
            <w:r w:rsidRPr="00775F88">
              <w:rPr>
                <w:sz w:val="18"/>
                <w:szCs w:val="18"/>
              </w:rPr>
              <w:t>Email</w:t>
            </w:r>
          </w:p>
        </w:tc>
        <w:tc>
          <w:tcPr>
            <w:tcW w:w="1091" w:type="dxa"/>
          </w:tcPr>
          <w:p w14:paraId="026908FF"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949" w:type="dxa"/>
          </w:tcPr>
          <w:p w14:paraId="128AD710"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1276" w:type="dxa"/>
          </w:tcPr>
          <w:p w14:paraId="73692BAC"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24BD526F" w14:textId="77777777" w:rsidR="00775F88" w:rsidRPr="00775F88" w:rsidRDefault="00775F88" w:rsidP="00775F88">
            <w:pPr>
              <w:pStyle w:val="IFCNormalTextII"/>
              <w:spacing w:line="240" w:lineRule="auto"/>
              <w:ind w:left="0" w:firstLine="0"/>
              <w:rPr>
                <w:sz w:val="18"/>
                <w:szCs w:val="18"/>
              </w:rPr>
            </w:pPr>
          </w:p>
        </w:tc>
      </w:tr>
      <w:tr w:rsidR="00775F88" w:rsidRPr="00775F88" w14:paraId="7347BBE9" w14:textId="77777777" w:rsidTr="002509C3">
        <w:tc>
          <w:tcPr>
            <w:tcW w:w="2779" w:type="dxa"/>
          </w:tcPr>
          <w:p w14:paraId="1C41C5E8" w14:textId="77777777" w:rsidR="00775F88" w:rsidRPr="00775F88" w:rsidRDefault="00775F88" w:rsidP="00775F88">
            <w:pPr>
              <w:pStyle w:val="IFCNormalTextII"/>
              <w:spacing w:line="240" w:lineRule="auto"/>
              <w:ind w:left="0" w:firstLine="0"/>
              <w:rPr>
                <w:sz w:val="18"/>
                <w:szCs w:val="18"/>
              </w:rPr>
            </w:pPr>
            <w:r w:rsidRPr="00775F88">
              <w:rPr>
                <w:sz w:val="18"/>
                <w:szCs w:val="18"/>
              </w:rPr>
              <w:t>Alamat Kantor</w:t>
            </w:r>
          </w:p>
        </w:tc>
        <w:tc>
          <w:tcPr>
            <w:tcW w:w="1091" w:type="dxa"/>
          </w:tcPr>
          <w:p w14:paraId="225207B6"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949" w:type="dxa"/>
          </w:tcPr>
          <w:p w14:paraId="3FFE8DF6"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1276" w:type="dxa"/>
          </w:tcPr>
          <w:p w14:paraId="2398DCBA"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3A58948D" w14:textId="77777777" w:rsidR="00775F88" w:rsidRPr="00775F88" w:rsidRDefault="00775F88" w:rsidP="00775F88">
            <w:pPr>
              <w:pStyle w:val="IFCNormalTextII"/>
              <w:spacing w:line="240" w:lineRule="auto"/>
              <w:ind w:left="0" w:firstLine="0"/>
              <w:rPr>
                <w:sz w:val="18"/>
                <w:szCs w:val="18"/>
              </w:rPr>
            </w:pPr>
          </w:p>
        </w:tc>
      </w:tr>
      <w:tr w:rsidR="00775F88" w:rsidRPr="00775F88" w14:paraId="0AFA2A53" w14:textId="77777777" w:rsidTr="002509C3">
        <w:tc>
          <w:tcPr>
            <w:tcW w:w="2779" w:type="dxa"/>
          </w:tcPr>
          <w:p w14:paraId="2200DFEB" w14:textId="77777777" w:rsidR="00775F88" w:rsidRPr="00775F88" w:rsidRDefault="00775F88" w:rsidP="00775F88">
            <w:pPr>
              <w:pStyle w:val="IFCNormalTextII"/>
              <w:spacing w:line="240" w:lineRule="auto"/>
              <w:ind w:left="0" w:firstLine="0"/>
              <w:rPr>
                <w:sz w:val="18"/>
                <w:szCs w:val="18"/>
              </w:rPr>
            </w:pPr>
            <w:r w:rsidRPr="00775F88">
              <w:rPr>
                <w:sz w:val="18"/>
                <w:szCs w:val="18"/>
              </w:rPr>
              <w:t>Kota</w:t>
            </w:r>
          </w:p>
        </w:tc>
        <w:tc>
          <w:tcPr>
            <w:tcW w:w="1091" w:type="dxa"/>
          </w:tcPr>
          <w:p w14:paraId="169B0108"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949" w:type="dxa"/>
          </w:tcPr>
          <w:p w14:paraId="53834E65"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1276" w:type="dxa"/>
          </w:tcPr>
          <w:p w14:paraId="6F636543"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53309CBF" w14:textId="77777777" w:rsidR="00775F88" w:rsidRPr="00775F88" w:rsidRDefault="00775F88" w:rsidP="00775F88">
            <w:pPr>
              <w:pStyle w:val="IFCNormalTextII"/>
              <w:spacing w:line="240" w:lineRule="auto"/>
              <w:ind w:left="0" w:firstLine="0"/>
              <w:rPr>
                <w:sz w:val="18"/>
                <w:szCs w:val="18"/>
              </w:rPr>
            </w:pPr>
          </w:p>
        </w:tc>
      </w:tr>
      <w:tr w:rsidR="00775F88" w:rsidRPr="00775F88" w14:paraId="3D24D56A" w14:textId="77777777" w:rsidTr="002509C3">
        <w:tc>
          <w:tcPr>
            <w:tcW w:w="2779" w:type="dxa"/>
          </w:tcPr>
          <w:p w14:paraId="3A366AF3" w14:textId="77777777" w:rsidR="00775F88" w:rsidRPr="00775F88" w:rsidRDefault="00775F88" w:rsidP="00775F88">
            <w:pPr>
              <w:pStyle w:val="IFCNormalTextII"/>
              <w:spacing w:line="240" w:lineRule="auto"/>
              <w:ind w:left="0" w:firstLine="0"/>
              <w:rPr>
                <w:sz w:val="18"/>
                <w:szCs w:val="18"/>
              </w:rPr>
            </w:pPr>
            <w:r w:rsidRPr="00775F88">
              <w:rPr>
                <w:sz w:val="18"/>
                <w:szCs w:val="18"/>
              </w:rPr>
              <w:t>Kode Pos</w:t>
            </w:r>
          </w:p>
        </w:tc>
        <w:tc>
          <w:tcPr>
            <w:tcW w:w="1091" w:type="dxa"/>
          </w:tcPr>
          <w:p w14:paraId="54B1B9FA"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949" w:type="dxa"/>
          </w:tcPr>
          <w:p w14:paraId="41389385"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1276" w:type="dxa"/>
          </w:tcPr>
          <w:p w14:paraId="32803E24"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7CDCC956" w14:textId="77777777" w:rsidR="00775F88" w:rsidRPr="00775F88" w:rsidRDefault="00775F88" w:rsidP="00775F88">
            <w:pPr>
              <w:pStyle w:val="IFCNormalTextII"/>
              <w:spacing w:line="240" w:lineRule="auto"/>
              <w:ind w:left="0" w:firstLine="0"/>
              <w:rPr>
                <w:sz w:val="18"/>
                <w:szCs w:val="18"/>
              </w:rPr>
            </w:pPr>
          </w:p>
        </w:tc>
      </w:tr>
      <w:tr w:rsidR="00775F88" w:rsidRPr="00775F88" w14:paraId="6659B6CB" w14:textId="77777777" w:rsidTr="002509C3">
        <w:tc>
          <w:tcPr>
            <w:tcW w:w="2779" w:type="dxa"/>
          </w:tcPr>
          <w:p w14:paraId="491C1002" w14:textId="77777777" w:rsidR="00775F88" w:rsidRPr="00775F88" w:rsidRDefault="00775F88" w:rsidP="00775F88">
            <w:pPr>
              <w:pStyle w:val="IFCNormalTextII"/>
              <w:spacing w:line="240" w:lineRule="auto"/>
              <w:ind w:left="0" w:firstLine="0"/>
              <w:rPr>
                <w:sz w:val="18"/>
                <w:szCs w:val="18"/>
              </w:rPr>
            </w:pPr>
            <w:r w:rsidRPr="00775F88">
              <w:rPr>
                <w:sz w:val="18"/>
                <w:szCs w:val="18"/>
              </w:rPr>
              <w:t>Telepon</w:t>
            </w:r>
          </w:p>
        </w:tc>
        <w:tc>
          <w:tcPr>
            <w:tcW w:w="1091" w:type="dxa"/>
          </w:tcPr>
          <w:p w14:paraId="549F0806"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949" w:type="dxa"/>
          </w:tcPr>
          <w:p w14:paraId="7403AC36"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1276" w:type="dxa"/>
          </w:tcPr>
          <w:p w14:paraId="4BF2923F"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33E153D4" w14:textId="77777777" w:rsidR="00775F88" w:rsidRPr="00775F88" w:rsidRDefault="00775F88" w:rsidP="00775F88">
            <w:pPr>
              <w:pStyle w:val="IFCNormalTextII"/>
              <w:spacing w:line="240" w:lineRule="auto"/>
              <w:ind w:left="0" w:firstLine="0"/>
              <w:rPr>
                <w:sz w:val="18"/>
                <w:szCs w:val="18"/>
              </w:rPr>
            </w:pPr>
          </w:p>
        </w:tc>
      </w:tr>
      <w:tr w:rsidR="00775F88" w:rsidRPr="00775F88" w14:paraId="048D37D5" w14:textId="77777777" w:rsidTr="002509C3">
        <w:tc>
          <w:tcPr>
            <w:tcW w:w="2779" w:type="dxa"/>
          </w:tcPr>
          <w:p w14:paraId="1AC66E3A" w14:textId="77777777" w:rsidR="00775F88" w:rsidRPr="00775F88" w:rsidRDefault="00775F88" w:rsidP="00775F88">
            <w:pPr>
              <w:pStyle w:val="IFCNormalTextII"/>
              <w:spacing w:line="240" w:lineRule="auto"/>
              <w:ind w:left="0" w:firstLine="0"/>
              <w:rPr>
                <w:sz w:val="18"/>
                <w:szCs w:val="18"/>
              </w:rPr>
            </w:pPr>
            <w:r w:rsidRPr="00775F88">
              <w:rPr>
                <w:sz w:val="18"/>
                <w:szCs w:val="18"/>
              </w:rPr>
              <w:t>Alamat Korespondensi</w:t>
            </w:r>
          </w:p>
        </w:tc>
        <w:tc>
          <w:tcPr>
            <w:tcW w:w="1091" w:type="dxa"/>
          </w:tcPr>
          <w:p w14:paraId="497F70CD" w14:textId="77777777" w:rsidR="00775F88" w:rsidRPr="00775F88" w:rsidRDefault="00775F88" w:rsidP="00775F88">
            <w:pPr>
              <w:pStyle w:val="IFCNormalTextII"/>
              <w:spacing w:line="240" w:lineRule="auto"/>
              <w:ind w:left="0" w:firstLine="0"/>
              <w:jc w:val="center"/>
              <w:rPr>
                <w:sz w:val="18"/>
                <w:szCs w:val="18"/>
              </w:rPr>
            </w:pPr>
          </w:p>
        </w:tc>
        <w:tc>
          <w:tcPr>
            <w:tcW w:w="949" w:type="dxa"/>
          </w:tcPr>
          <w:p w14:paraId="3917381F" w14:textId="77777777" w:rsidR="00775F88" w:rsidRPr="00775F88" w:rsidRDefault="00775F88" w:rsidP="00775F88">
            <w:pPr>
              <w:pStyle w:val="IFCNormalTextII"/>
              <w:spacing w:line="240" w:lineRule="auto"/>
              <w:ind w:left="0" w:firstLine="0"/>
              <w:jc w:val="center"/>
              <w:rPr>
                <w:sz w:val="18"/>
                <w:szCs w:val="18"/>
              </w:rPr>
            </w:pPr>
          </w:p>
        </w:tc>
        <w:tc>
          <w:tcPr>
            <w:tcW w:w="1276" w:type="dxa"/>
          </w:tcPr>
          <w:p w14:paraId="4AD0DA53"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49546C8E" w14:textId="77777777" w:rsidR="00775F88" w:rsidRPr="00775F88" w:rsidRDefault="00775F88" w:rsidP="00775F88">
            <w:pPr>
              <w:pStyle w:val="IFCNormalTextII"/>
              <w:spacing w:line="240" w:lineRule="auto"/>
              <w:ind w:left="0" w:firstLine="0"/>
              <w:rPr>
                <w:sz w:val="18"/>
                <w:szCs w:val="18"/>
              </w:rPr>
            </w:pPr>
            <w:r w:rsidRPr="00775F88">
              <w:rPr>
                <w:sz w:val="18"/>
                <w:szCs w:val="18"/>
              </w:rPr>
              <w:t>Alamat Tempat Tinggal</w:t>
            </w:r>
          </w:p>
          <w:p w14:paraId="46D56B96" w14:textId="77777777" w:rsidR="00775F88" w:rsidRPr="00775F88" w:rsidRDefault="00775F88" w:rsidP="00775F88">
            <w:pPr>
              <w:pStyle w:val="IFCNormalTextII"/>
              <w:spacing w:line="240" w:lineRule="auto"/>
              <w:ind w:left="0" w:firstLine="0"/>
              <w:rPr>
                <w:sz w:val="18"/>
                <w:szCs w:val="18"/>
              </w:rPr>
            </w:pPr>
            <w:r w:rsidRPr="00775F88">
              <w:rPr>
                <w:sz w:val="18"/>
                <w:szCs w:val="18"/>
              </w:rPr>
              <w:t>Alamat Kantor</w:t>
            </w:r>
          </w:p>
        </w:tc>
      </w:tr>
      <w:tr w:rsidR="00775F88" w:rsidRPr="00775F88" w14:paraId="175824D1" w14:textId="77777777" w:rsidTr="002509C3">
        <w:tc>
          <w:tcPr>
            <w:tcW w:w="2779" w:type="dxa"/>
          </w:tcPr>
          <w:p w14:paraId="38A38DCB" w14:textId="77777777" w:rsidR="00775F88" w:rsidRPr="00775F88" w:rsidRDefault="00775F88" w:rsidP="00775F88">
            <w:pPr>
              <w:pStyle w:val="IFCNormalTextII"/>
              <w:spacing w:line="240" w:lineRule="auto"/>
              <w:ind w:left="0" w:firstLine="0"/>
              <w:rPr>
                <w:sz w:val="18"/>
                <w:szCs w:val="18"/>
              </w:rPr>
            </w:pPr>
            <w:r w:rsidRPr="00775F88">
              <w:rPr>
                <w:sz w:val="18"/>
                <w:szCs w:val="18"/>
              </w:rPr>
              <w:t>Hubungan dengan Calon Tertanggung</w:t>
            </w:r>
          </w:p>
        </w:tc>
        <w:tc>
          <w:tcPr>
            <w:tcW w:w="1091" w:type="dxa"/>
          </w:tcPr>
          <w:p w14:paraId="75836D0D"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949" w:type="dxa"/>
          </w:tcPr>
          <w:p w14:paraId="4DFB706D"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No</w:t>
            </w:r>
          </w:p>
        </w:tc>
        <w:tc>
          <w:tcPr>
            <w:tcW w:w="1276" w:type="dxa"/>
          </w:tcPr>
          <w:p w14:paraId="4214E43B"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36849515" w14:textId="77777777" w:rsidR="00775F88" w:rsidRPr="00775F88" w:rsidRDefault="00775F88" w:rsidP="00775F88">
            <w:pPr>
              <w:pStyle w:val="IFCNormalTextII"/>
              <w:spacing w:line="240" w:lineRule="auto"/>
              <w:ind w:left="0" w:firstLine="0"/>
              <w:rPr>
                <w:sz w:val="18"/>
                <w:szCs w:val="18"/>
              </w:rPr>
            </w:pPr>
          </w:p>
        </w:tc>
      </w:tr>
      <w:tr w:rsidR="00775F88" w:rsidRPr="00775F88" w14:paraId="640C6210" w14:textId="77777777" w:rsidTr="002509C3">
        <w:tc>
          <w:tcPr>
            <w:tcW w:w="2779" w:type="dxa"/>
          </w:tcPr>
          <w:p w14:paraId="2B8925C4" w14:textId="77777777" w:rsidR="00775F88" w:rsidRPr="00775F88" w:rsidRDefault="00775F88" w:rsidP="00775F88">
            <w:pPr>
              <w:pStyle w:val="IFCNormalTextII"/>
              <w:spacing w:line="240" w:lineRule="auto"/>
              <w:ind w:left="0" w:firstLine="0"/>
              <w:rPr>
                <w:sz w:val="18"/>
                <w:szCs w:val="18"/>
              </w:rPr>
            </w:pPr>
            <w:r w:rsidRPr="00775F88">
              <w:rPr>
                <w:sz w:val="18"/>
                <w:szCs w:val="18"/>
              </w:rPr>
              <w:t>Tujuan Pembelian Asuransi</w:t>
            </w:r>
          </w:p>
        </w:tc>
        <w:tc>
          <w:tcPr>
            <w:tcW w:w="1091" w:type="dxa"/>
          </w:tcPr>
          <w:p w14:paraId="477AA0C0" w14:textId="77777777" w:rsidR="00775F88" w:rsidRPr="00775F88" w:rsidRDefault="00775F88" w:rsidP="00775F88">
            <w:pPr>
              <w:pStyle w:val="IFCNormalTextII"/>
              <w:spacing w:line="240" w:lineRule="auto"/>
              <w:ind w:left="0" w:firstLine="0"/>
              <w:jc w:val="center"/>
              <w:rPr>
                <w:sz w:val="18"/>
                <w:szCs w:val="18"/>
              </w:rPr>
            </w:pPr>
          </w:p>
        </w:tc>
        <w:tc>
          <w:tcPr>
            <w:tcW w:w="949" w:type="dxa"/>
          </w:tcPr>
          <w:p w14:paraId="4675C9B4" w14:textId="77777777" w:rsidR="00775F88" w:rsidRPr="00775F88" w:rsidRDefault="00775F88" w:rsidP="00775F88">
            <w:pPr>
              <w:pStyle w:val="IFCNormalTextII"/>
              <w:spacing w:line="240" w:lineRule="auto"/>
              <w:ind w:left="0" w:firstLine="0"/>
              <w:jc w:val="center"/>
              <w:rPr>
                <w:sz w:val="18"/>
                <w:szCs w:val="18"/>
              </w:rPr>
            </w:pPr>
          </w:p>
        </w:tc>
        <w:tc>
          <w:tcPr>
            <w:tcW w:w="1276" w:type="dxa"/>
          </w:tcPr>
          <w:p w14:paraId="2FC7E412"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22854CAD" w14:textId="77777777" w:rsidR="00775F88" w:rsidRPr="00775F88" w:rsidRDefault="00775F88" w:rsidP="00775F88">
            <w:pPr>
              <w:pStyle w:val="IFCNormalTextII"/>
              <w:spacing w:line="240" w:lineRule="auto"/>
              <w:ind w:left="0" w:firstLine="0"/>
              <w:rPr>
                <w:sz w:val="18"/>
                <w:szCs w:val="18"/>
              </w:rPr>
            </w:pPr>
            <w:r w:rsidRPr="00775F88">
              <w:rPr>
                <w:sz w:val="18"/>
                <w:szCs w:val="18"/>
              </w:rPr>
              <w:t>Tabungan</w:t>
            </w:r>
          </w:p>
          <w:p w14:paraId="6EDB3CEC" w14:textId="77777777" w:rsidR="00775F88" w:rsidRPr="00775F88" w:rsidRDefault="00775F88" w:rsidP="00775F88">
            <w:pPr>
              <w:pStyle w:val="IFCNormalTextII"/>
              <w:spacing w:line="240" w:lineRule="auto"/>
              <w:ind w:left="0" w:firstLine="0"/>
              <w:rPr>
                <w:sz w:val="18"/>
                <w:szCs w:val="18"/>
              </w:rPr>
            </w:pPr>
            <w:r w:rsidRPr="00775F88">
              <w:rPr>
                <w:sz w:val="18"/>
                <w:szCs w:val="18"/>
              </w:rPr>
              <w:t>Proteksi</w:t>
            </w:r>
          </w:p>
          <w:p w14:paraId="6BBD0CCA" w14:textId="77777777" w:rsidR="00775F88" w:rsidRPr="00775F88" w:rsidRDefault="00775F88" w:rsidP="00775F88">
            <w:pPr>
              <w:pStyle w:val="IFCNormalTextII"/>
              <w:spacing w:line="240" w:lineRule="auto"/>
              <w:ind w:left="0" w:firstLine="0"/>
              <w:rPr>
                <w:sz w:val="18"/>
                <w:szCs w:val="18"/>
              </w:rPr>
            </w:pPr>
            <w:r w:rsidRPr="00775F88">
              <w:rPr>
                <w:sz w:val="18"/>
                <w:szCs w:val="18"/>
              </w:rPr>
              <w:t>Investasi</w:t>
            </w:r>
          </w:p>
          <w:p w14:paraId="4EA08051" w14:textId="77777777" w:rsidR="00775F88" w:rsidRPr="00775F88" w:rsidRDefault="00775F88" w:rsidP="00775F88">
            <w:pPr>
              <w:pStyle w:val="IFCNormalTextII"/>
              <w:spacing w:line="240" w:lineRule="auto"/>
              <w:ind w:left="0" w:firstLine="0"/>
              <w:rPr>
                <w:sz w:val="18"/>
                <w:szCs w:val="18"/>
              </w:rPr>
            </w:pPr>
            <w:r w:rsidRPr="00775F88">
              <w:rPr>
                <w:sz w:val="18"/>
                <w:szCs w:val="18"/>
              </w:rPr>
              <w:t>Pendidikan</w:t>
            </w:r>
          </w:p>
          <w:p w14:paraId="7E6782A8" w14:textId="77777777" w:rsidR="00775F88" w:rsidRPr="00775F88" w:rsidRDefault="00775F88" w:rsidP="00775F88">
            <w:pPr>
              <w:pStyle w:val="IFCNormalTextII"/>
              <w:spacing w:line="240" w:lineRule="auto"/>
              <w:ind w:left="0" w:firstLine="0"/>
              <w:rPr>
                <w:sz w:val="18"/>
                <w:szCs w:val="18"/>
              </w:rPr>
            </w:pPr>
            <w:r w:rsidRPr="00775F88">
              <w:rPr>
                <w:sz w:val="18"/>
                <w:szCs w:val="18"/>
              </w:rPr>
              <w:lastRenderedPageBreak/>
              <w:t>Lainnya</w:t>
            </w:r>
          </w:p>
        </w:tc>
      </w:tr>
      <w:tr w:rsidR="00775F88" w:rsidRPr="00775F88" w14:paraId="5B4A9842" w14:textId="77777777" w:rsidTr="002509C3">
        <w:tc>
          <w:tcPr>
            <w:tcW w:w="2779" w:type="dxa"/>
          </w:tcPr>
          <w:p w14:paraId="4A1AE38B" w14:textId="77777777" w:rsidR="00775F88" w:rsidRPr="00775F88" w:rsidRDefault="00775F88" w:rsidP="00775F88">
            <w:pPr>
              <w:pStyle w:val="IFCNormalTextII"/>
              <w:spacing w:line="240" w:lineRule="auto"/>
              <w:ind w:left="0" w:firstLine="0"/>
              <w:rPr>
                <w:sz w:val="18"/>
                <w:szCs w:val="18"/>
              </w:rPr>
            </w:pPr>
            <w:r w:rsidRPr="00775F88">
              <w:rPr>
                <w:sz w:val="18"/>
                <w:szCs w:val="18"/>
              </w:rPr>
              <w:lastRenderedPageBreak/>
              <w:t>Nomor NPWP</w:t>
            </w:r>
          </w:p>
        </w:tc>
        <w:tc>
          <w:tcPr>
            <w:tcW w:w="1091" w:type="dxa"/>
          </w:tcPr>
          <w:p w14:paraId="04981C46"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949" w:type="dxa"/>
          </w:tcPr>
          <w:p w14:paraId="5A815590" w14:textId="77777777" w:rsidR="00775F88" w:rsidRPr="00775F88" w:rsidRDefault="00775F88" w:rsidP="00775F88">
            <w:pPr>
              <w:pStyle w:val="IFCNormalTextII"/>
              <w:spacing w:line="240" w:lineRule="auto"/>
              <w:ind w:left="0" w:firstLine="0"/>
              <w:jc w:val="center"/>
              <w:rPr>
                <w:sz w:val="18"/>
                <w:szCs w:val="18"/>
              </w:rPr>
            </w:pPr>
            <w:r w:rsidRPr="00775F88">
              <w:rPr>
                <w:sz w:val="18"/>
                <w:szCs w:val="18"/>
              </w:rPr>
              <w:t>Yes</w:t>
            </w:r>
          </w:p>
        </w:tc>
        <w:tc>
          <w:tcPr>
            <w:tcW w:w="1276" w:type="dxa"/>
          </w:tcPr>
          <w:p w14:paraId="2EBC4EA1"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09213DC0" w14:textId="77777777" w:rsidR="00775F88" w:rsidRPr="00775F88" w:rsidRDefault="00775F88" w:rsidP="00775F88">
            <w:pPr>
              <w:pStyle w:val="IFCNormalTextII"/>
              <w:spacing w:line="240" w:lineRule="auto"/>
              <w:ind w:left="0" w:firstLine="0"/>
              <w:rPr>
                <w:sz w:val="18"/>
                <w:szCs w:val="18"/>
              </w:rPr>
            </w:pPr>
          </w:p>
        </w:tc>
      </w:tr>
      <w:tr w:rsidR="00775F88" w:rsidRPr="00775F88" w14:paraId="368C9542" w14:textId="77777777" w:rsidTr="002509C3">
        <w:tc>
          <w:tcPr>
            <w:tcW w:w="2779" w:type="dxa"/>
          </w:tcPr>
          <w:p w14:paraId="57C00DF1" w14:textId="77777777" w:rsidR="00775F88" w:rsidRPr="00775F88" w:rsidRDefault="00775F88" w:rsidP="00775F88">
            <w:pPr>
              <w:pStyle w:val="IFCNormalTextII"/>
              <w:spacing w:line="240" w:lineRule="auto"/>
              <w:ind w:left="0" w:firstLine="0"/>
              <w:rPr>
                <w:sz w:val="18"/>
                <w:szCs w:val="18"/>
              </w:rPr>
            </w:pPr>
            <w:r w:rsidRPr="00775F88">
              <w:rPr>
                <w:sz w:val="18"/>
                <w:szCs w:val="18"/>
              </w:rPr>
              <w:t>Tanggal Berlaku</w:t>
            </w:r>
          </w:p>
        </w:tc>
        <w:tc>
          <w:tcPr>
            <w:tcW w:w="1091" w:type="dxa"/>
          </w:tcPr>
          <w:p w14:paraId="7DE3BAF4" w14:textId="77777777" w:rsidR="00775F88" w:rsidRPr="00775F88" w:rsidRDefault="00775F88" w:rsidP="00775F88">
            <w:pPr>
              <w:pStyle w:val="IFCNormalTextII"/>
              <w:spacing w:line="240" w:lineRule="auto"/>
              <w:ind w:left="0" w:firstLine="0"/>
              <w:jc w:val="center"/>
              <w:rPr>
                <w:sz w:val="18"/>
                <w:szCs w:val="18"/>
              </w:rPr>
            </w:pPr>
          </w:p>
        </w:tc>
        <w:tc>
          <w:tcPr>
            <w:tcW w:w="949" w:type="dxa"/>
          </w:tcPr>
          <w:p w14:paraId="24880BC4" w14:textId="77777777" w:rsidR="00775F88" w:rsidRPr="00775F88" w:rsidRDefault="00775F88" w:rsidP="00775F88">
            <w:pPr>
              <w:pStyle w:val="IFCNormalTextII"/>
              <w:spacing w:line="240" w:lineRule="auto"/>
              <w:ind w:left="0" w:firstLine="0"/>
              <w:jc w:val="center"/>
              <w:rPr>
                <w:sz w:val="18"/>
                <w:szCs w:val="18"/>
              </w:rPr>
            </w:pPr>
          </w:p>
        </w:tc>
        <w:tc>
          <w:tcPr>
            <w:tcW w:w="1276" w:type="dxa"/>
          </w:tcPr>
          <w:p w14:paraId="1238320D"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10E4DA04" w14:textId="77777777" w:rsidR="00775F88" w:rsidRPr="00775F88" w:rsidRDefault="00775F88" w:rsidP="00775F88">
            <w:pPr>
              <w:pStyle w:val="IFCNormalTextII"/>
              <w:spacing w:line="240" w:lineRule="auto"/>
              <w:ind w:left="0" w:firstLine="0"/>
              <w:rPr>
                <w:sz w:val="18"/>
                <w:szCs w:val="18"/>
              </w:rPr>
            </w:pPr>
          </w:p>
        </w:tc>
      </w:tr>
      <w:tr w:rsidR="00775F88" w:rsidRPr="00775F88" w14:paraId="23E15404" w14:textId="77777777" w:rsidTr="002509C3">
        <w:tc>
          <w:tcPr>
            <w:tcW w:w="2779" w:type="dxa"/>
          </w:tcPr>
          <w:p w14:paraId="4A46DB98" w14:textId="77777777" w:rsidR="00775F88" w:rsidRPr="00775F88" w:rsidRDefault="00775F88" w:rsidP="00775F88">
            <w:pPr>
              <w:pStyle w:val="IFCNormalTextII"/>
              <w:spacing w:line="240" w:lineRule="auto"/>
              <w:ind w:left="0" w:firstLine="0"/>
              <w:rPr>
                <w:sz w:val="18"/>
                <w:szCs w:val="18"/>
              </w:rPr>
            </w:pPr>
            <w:r w:rsidRPr="00775F88">
              <w:rPr>
                <w:sz w:val="18"/>
                <w:szCs w:val="18"/>
              </w:rPr>
              <w:t>Gaji</w:t>
            </w:r>
          </w:p>
        </w:tc>
        <w:tc>
          <w:tcPr>
            <w:tcW w:w="1091" w:type="dxa"/>
          </w:tcPr>
          <w:p w14:paraId="1B632F29" w14:textId="77777777" w:rsidR="00775F88" w:rsidRPr="00775F88" w:rsidRDefault="00775F88" w:rsidP="00775F88">
            <w:pPr>
              <w:pStyle w:val="IFCNormalTextII"/>
              <w:spacing w:line="240" w:lineRule="auto"/>
              <w:ind w:left="0" w:firstLine="0"/>
              <w:jc w:val="center"/>
              <w:rPr>
                <w:sz w:val="18"/>
                <w:szCs w:val="18"/>
              </w:rPr>
            </w:pPr>
          </w:p>
        </w:tc>
        <w:tc>
          <w:tcPr>
            <w:tcW w:w="949" w:type="dxa"/>
          </w:tcPr>
          <w:p w14:paraId="471502AC" w14:textId="77777777" w:rsidR="00775F88" w:rsidRPr="00775F88" w:rsidRDefault="00775F88" w:rsidP="00775F88">
            <w:pPr>
              <w:pStyle w:val="IFCNormalTextII"/>
              <w:spacing w:line="240" w:lineRule="auto"/>
              <w:ind w:left="0" w:firstLine="0"/>
              <w:jc w:val="center"/>
              <w:rPr>
                <w:sz w:val="18"/>
                <w:szCs w:val="18"/>
              </w:rPr>
            </w:pPr>
          </w:p>
        </w:tc>
        <w:tc>
          <w:tcPr>
            <w:tcW w:w="1276" w:type="dxa"/>
          </w:tcPr>
          <w:p w14:paraId="0C1464F7"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05722177" w14:textId="77777777" w:rsidR="00775F88" w:rsidRPr="00775F88" w:rsidRDefault="00775F88" w:rsidP="00775F88">
            <w:pPr>
              <w:pStyle w:val="IFCNormalTextII"/>
              <w:spacing w:line="240" w:lineRule="auto"/>
              <w:ind w:left="0" w:firstLine="0"/>
              <w:rPr>
                <w:sz w:val="18"/>
                <w:szCs w:val="18"/>
              </w:rPr>
            </w:pPr>
            <w:r w:rsidRPr="00775F88">
              <w:rPr>
                <w:sz w:val="18"/>
                <w:szCs w:val="18"/>
              </w:rPr>
              <w:t>RP</w:t>
            </w:r>
          </w:p>
          <w:p w14:paraId="067A7B85" w14:textId="77777777" w:rsidR="00775F88" w:rsidRPr="00775F88" w:rsidRDefault="00775F88" w:rsidP="00775F88">
            <w:pPr>
              <w:pStyle w:val="IFCNormalTextII"/>
              <w:spacing w:line="240" w:lineRule="auto"/>
              <w:ind w:left="0" w:firstLine="0"/>
              <w:rPr>
                <w:sz w:val="18"/>
                <w:szCs w:val="18"/>
              </w:rPr>
            </w:pPr>
            <w:r w:rsidRPr="00775F88">
              <w:rPr>
                <w:sz w:val="18"/>
                <w:szCs w:val="18"/>
              </w:rPr>
              <w:t>USD</w:t>
            </w:r>
          </w:p>
        </w:tc>
      </w:tr>
      <w:tr w:rsidR="00775F88" w:rsidRPr="00775F88" w14:paraId="286C22B7" w14:textId="77777777" w:rsidTr="002509C3">
        <w:tc>
          <w:tcPr>
            <w:tcW w:w="2779" w:type="dxa"/>
          </w:tcPr>
          <w:p w14:paraId="1660E7DC" w14:textId="77777777" w:rsidR="00775F88" w:rsidRPr="00775F88" w:rsidRDefault="00775F88" w:rsidP="00775F88">
            <w:pPr>
              <w:pStyle w:val="IFCNormalTextII"/>
              <w:spacing w:line="240" w:lineRule="auto"/>
              <w:ind w:left="0" w:firstLine="0"/>
              <w:rPr>
                <w:sz w:val="18"/>
                <w:szCs w:val="18"/>
              </w:rPr>
            </w:pPr>
            <w:r w:rsidRPr="00775F88">
              <w:rPr>
                <w:sz w:val="18"/>
                <w:szCs w:val="18"/>
              </w:rPr>
              <w:t>Jumlah Penghasilan / tahun</w:t>
            </w:r>
          </w:p>
        </w:tc>
        <w:tc>
          <w:tcPr>
            <w:tcW w:w="1091" w:type="dxa"/>
          </w:tcPr>
          <w:p w14:paraId="1EABA490" w14:textId="77777777" w:rsidR="00775F88" w:rsidRPr="00775F88" w:rsidRDefault="00775F88" w:rsidP="00775F88">
            <w:pPr>
              <w:pStyle w:val="IFCNormalTextII"/>
              <w:spacing w:line="240" w:lineRule="auto"/>
              <w:ind w:left="0" w:firstLine="0"/>
              <w:jc w:val="center"/>
              <w:rPr>
                <w:sz w:val="18"/>
                <w:szCs w:val="18"/>
              </w:rPr>
            </w:pPr>
          </w:p>
        </w:tc>
        <w:tc>
          <w:tcPr>
            <w:tcW w:w="949" w:type="dxa"/>
          </w:tcPr>
          <w:p w14:paraId="39D4E049" w14:textId="77777777" w:rsidR="00775F88" w:rsidRPr="00775F88" w:rsidRDefault="00775F88" w:rsidP="00775F88">
            <w:pPr>
              <w:pStyle w:val="IFCNormalTextII"/>
              <w:spacing w:line="240" w:lineRule="auto"/>
              <w:ind w:left="0" w:firstLine="0"/>
              <w:jc w:val="center"/>
              <w:rPr>
                <w:sz w:val="18"/>
                <w:szCs w:val="18"/>
              </w:rPr>
            </w:pPr>
          </w:p>
        </w:tc>
        <w:tc>
          <w:tcPr>
            <w:tcW w:w="1276" w:type="dxa"/>
          </w:tcPr>
          <w:p w14:paraId="36AD1E4C"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2A7011EB" w14:textId="77777777" w:rsidR="00775F88" w:rsidRPr="00775F88" w:rsidRDefault="00775F88" w:rsidP="00775F88">
            <w:pPr>
              <w:pStyle w:val="IFCNormalTextII"/>
              <w:spacing w:line="240" w:lineRule="auto"/>
              <w:ind w:left="0" w:firstLine="0"/>
              <w:rPr>
                <w:sz w:val="18"/>
                <w:szCs w:val="18"/>
              </w:rPr>
            </w:pPr>
          </w:p>
        </w:tc>
      </w:tr>
      <w:tr w:rsidR="00775F88" w:rsidRPr="00775F88" w14:paraId="378B0B35" w14:textId="77777777" w:rsidTr="002509C3">
        <w:tc>
          <w:tcPr>
            <w:tcW w:w="2779" w:type="dxa"/>
          </w:tcPr>
          <w:p w14:paraId="577C7EC0" w14:textId="77777777" w:rsidR="00775F88" w:rsidRPr="00775F88" w:rsidRDefault="00775F88" w:rsidP="00775F88">
            <w:pPr>
              <w:pStyle w:val="IFCNormalTextII"/>
              <w:spacing w:line="240" w:lineRule="auto"/>
              <w:ind w:left="0" w:firstLine="0"/>
              <w:rPr>
                <w:sz w:val="18"/>
                <w:szCs w:val="18"/>
              </w:rPr>
            </w:pPr>
            <w:r w:rsidRPr="00775F88">
              <w:rPr>
                <w:sz w:val="18"/>
                <w:szCs w:val="18"/>
              </w:rPr>
              <w:t>Hasil Usaha</w:t>
            </w:r>
          </w:p>
        </w:tc>
        <w:tc>
          <w:tcPr>
            <w:tcW w:w="1091" w:type="dxa"/>
          </w:tcPr>
          <w:p w14:paraId="5E177566" w14:textId="77777777" w:rsidR="00775F88" w:rsidRPr="00775F88" w:rsidRDefault="00775F88" w:rsidP="00775F88">
            <w:pPr>
              <w:pStyle w:val="IFCNormalTextII"/>
              <w:spacing w:line="240" w:lineRule="auto"/>
              <w:ind w:left="0" w:firstLine="0"/>
              <w:jc w:val="center"/>
              <w:rPr>
                <w:sz w:val="18"/>
                <w:szCs w:val="18"/>
              </w:rPr>
            </w:pPr>
          </w:p>
        </w:tc>
        <w:tc>
          <w:tcPr>
            <w:tcW w:w="949" w:type="dxa"/>
          </w:tcPr>
          <w:p w14:paraId="44FFA83D" w14:textId="77777777" w:rsidR="00775F88" w:rsidRPr="00775F88" w:rsidRDefault="00775F88" w:rsidP="00775F88">
            <w:pPr>
              <w:pStyle w:val="IFCNormalTextII"/>
              <w:spacing w:line="240" w:lineRule="auto"/>
              <w:ind w:left="0" w:firstLine="0"/>
              <w:jc w:val="center"/>
              <w:rPr>
                <w:sz w:val="18"/>
                <w:szCs w:val="18"/>
              </w:rPr>
            </w:pPr>
          </w:p>
        </w:tc>
        <w:tc>
          <w:tcPr>
            <w:tcW w:w="1276" w:type="dxa"/>
          </w:tcPr>
          <w:p w14:paraId="1EE6125D"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7B5B4A54" w14:textId="77777777" w:rsidR="00775F88" w:rsidRPr="00775F88" w:rsidRDefault="00775F88" w:rsidP="00775F88">
            <w:pPr>
              <w:pStyle w:val="IFCNormalTextII"/>
              <w:spacing w:line="240" w:lineRule="auto"/>
              <w:ind w:left="0" w:firstLine="0"/>
              <w:rPr>
                <w:sz w:val="18"/>
                <w:szCs w:val="18"/>
              </w:rPr>
            </w:pPr>
            <w:r w:rsidRPr="00775F88">
              <w:rPr>
                <w:sz w:val="18"/>
                <w:szCs w:val="18"/>
              </w:rPr>
              <w:t>RP</w:t>
            </w:r>
          </w:p>
          <w:p w14:paraId="783F82D5" w14:textId="77777777" w:rsidR="00775F88" w:rsidRPr="00775F88" w:rsidRDefault="00775F88" w:rsidP="00775F88">
            <w:pPr>
              <w:pStyle w:val="IFCNormalTextII"/>
              <w:spacing w:line="240" w:lineRule="auto"/>
              <w:ind w:left="0" w:firstLine="0"/>
              <w:rPr>
                <w:sz w:val="18"/>
                <w:szCs w:val="18"/>
              </w:rPr>
            </w:pPr>
            <w:r w:rsidRPr="00775F88">
              <w:rPr>
                <w:sz w:val="18"/>
                <w:szCs w:val="18"/>
              </w:rPr>
              <w:t>USD</w:t>
            </w:r>
          </w:p>
        </w:tc>
      </w:tr>
      <w:tr w:rsidR="00775F88" w:rsidRPr="00775F88" w14:paraId="6A1BBA80" w14:textId="77777777" w:rsidTr="002509C3">
        <w:tc>
          <w:tcPr>
            <w:tcW w:w="2779" w:type="dxa"/>
          </w:tcPr>
          <w:p w14:paraId="6C39C465" w14:textId="77777777" w:rsidR="00775F88" w:rsidRPr="00775F88" w:rsidRDefault="00775F88" w:rsidP="00775F88">
            <w:pPr>
              <w:pStyle w:val="IFCNormalTextII"/>
              <w:spacing w:line="240" w:lineRule="auto"/>
              <w:ind w:left="0" w:firstLine="0"/>
              <w:rPr>
                <w:sz w:val="18"/>
                <w:szCs w:val="18"/>
              </w:rPr>
            </w:pPr>
            <w:r w:rsidRPr="00775F88">
              <w:rPr>
                <w:sz w:val="18"/>
                <w:szCs w:val="18"/>
              </w:rPr>
              <w:t>Jumlah Penghasilan / tahun</w:t>
            </w:r>
          </w:p>
        </w:tc>
        <w:tc>
          <w:tcPr>
            <w:tcW w:w="1091" w:type="dxa"/>
          </w:tcPr>
          <w:p w14:paraId="7F305637" w14:textId="77777777" w:rsidR="00775F88" w:rsidRPr="00775F88" w:rsidRDefault="00775F88" w:rsidP="00775F88">
            <w:pPr>
              <w:pStyle w:val="IFCNormalTextII"/>
              <w:spacing w:line="240" w:lineRule="auto"/>
              <w:ind w:left="0" w:firstLine="0"/>
              <w:jc w:val="center"/>
              <w:rPr>
                <w:sz w:val="18"/>
                <w:szCs w:val="18"/>
              </w:rPr>
            </w:pPr>
          </w:p>
        </w:tc>
        <w:tc>
          <w:tcPr>
            <w:tcW w:w="949" w:type="dxa"/>
          </w:tcPr>
          <w:p w14:paraId="7C68822C" w14:textId="77777777" w:rsidR="00775F88" w:rsidRPr="00775F88" w:rsidRDefault="00775F88" w:rsidP="00775F88">
            <w:pPr>
              <w:pStyle w:val="IFCNormalTextII"/>
              <w:spacing w:line="240" w:lineRule="auto"/>
              <w:ind w:left="0" w:firstLine="0"/>
              <w:jc w:val="center"/>
              <w:rPr>
                <w:sz w:val="18"/>
                <w:szCs w:val="18"/>
              </w:rPr>
            </w:pPr>
          </w:p>
        </w:tc>
        <w:tc>
          <w:tcPr>
            <w:tcW w:w="1276" w:type="dxa"/>
          </w:tcPr>
          <w:p w14:paraId="5056DE79"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2FA1B7FA" w14:textId="77777777" w:rsidR="00775F88" w:rsidRPr="00775F88" w:rsidRDefault="00775F88" w:rsidP="00775F88">
            <w:pPr>
              <w:pStyle w:val="IFCNormalTextII"/>
              <w:spacing w:line="240" w:lineRule="auto"/>
              <w:ind w:left="0" w:firstLine="0"/>
              <w:rPr>
                <w:sz w:val="18"/>
                <w:szCs w:val="18"/>
              </w:rPr>
            </w:pPr>
          </w:p>
        </w:tc>
      </w:tr>
      <w:tr w:rsidR="00775F88" w:rsidRPr="00775F88" w14:paraId="3F182DA9" w14:textId="77777777" w:rsidTr="002509C3">
        <w:tc>
          <w:tcPr>
            <w:tcW w:w="2779" w:type="dxa"/>
          </w:tcPr>
          <w:p w14:paraId="44CEA1AF" w14:textId="77777777" w:rsidR="00775F88" w:rsidRPr="00775F88" w:rsidRDefault="00775F88" w:rsidP="00775F88">
            <w:pPr>
              <w:pStyle w:val="IFCNormalTextII"/>
              <w:spacing w:line="240" w:lineRule="auto"/>
              <w:ind w:left="0" w:firstLine="0"/>
              <w:rPr>
                <w:sz w:val="18"/>
                <w:szCs w:val="18"/>
              </w:rPr>
            </w:pPr>
            <w:r w:rsidRPr="00775F88">
              <w:rPr>
                <w:sz w:val="18"/>
                <w:szCs w:val="18"/>
              </w:rPr>
              <w:t>Penghasilan Lainnya</w:t>
            </w:r>
          </w:p>
        </w:tc>
        <w:tc>
          <w:tcPr>
            <w:tcW w:w="1091" w:type="dxa"/>
          </w:tcPr>
          <w:p w14:paraId="461D809A" w14:textId="77777777" w:rsidR="00775F88" w:rsidRPr="00775F88" w:rsidRDefault="00775F88" w:rsidP="00775F88">
            <w:pPr>
              <w:pStyle w:val="IFCNormalTextII"/>
              <w:spacing w:line="240" w:lineRule="auto"/>
              <w:ind w:left="0" w:firstLine="0"/>
              <w:jc w:val="center"/>
              <w:rPr>
                <w:sz w:val="18"/>
                <w:szCs w:val="18"/>
              </w:rPr>
            </w:pPr>
          </w:p>
        </w:tc>
        <w:tc>
          <w:tcPr>
            <w:tcW w:w="949" w:type="dxa"/>
          </w:tcPr>
          <w:p w14:paraId="74DB7F77" w14:textId="77777777" w:rsidR="00775F88" w:rsidRPr="00775F88" w:rsidRDefault="00775F88" w:rsidP="00775F88">
            <w:pPr>
              <w:pStyle w:val="IFCNormalTextII"/>
              <w:spacing w:line="240" w:lineRule="auto"/>
              <w:ind w:left="0" w:firstLine="0"/>
              <w:jc w:val="center"/>
              <w:rPr>
                <w:sz w:val="18"/>
                <w:szCs w:val="18"/>
              </w:rPr>
            </w:pPr>
          </w:p>
        </w:tc>
        <w:tc>
          <w:tcPr>
            <w:tcW w:w="1276" w:type="dxa"/>
          </w:tcPr>
          <w:p w14:paraId="23B5EB2C"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150BC30A" w14:textId="77777777" w:rsidR="00775F88" w:rsidRPr="00775F88" w:rsidRDefault="00775F88" w:rsidP="00775F88">
            <w:pPr>
              <w:pStyle w:val="IFCNormalTextII"/>
              <w:spacing w:line="240" w:lineRule="auto"/>
              <w:ind w:left="0" w:firstLine="0"/>
              <w:rPr>
                <w:sz w:val="18"/>
                <w:szCs w:val="18"/>
              </w:rPr>
            </w:pPr>
            <w:r w:rsidRPr="00775F88">
              <w:rPr>
                <w:sz w:val="18"/>
                <w:szCs w:val="18"/>
              </w:rPr>
              <w:t>RP</w:t>
            </w:r>
          </w:p>
          <w:p w14:paraId="7F46181E" w14:textId="77777777" w:rsidR="00775F88" w:rsidRPr="00775F88" w:rsidRDefault="00775F88" w:rsidP="00775F88">
            <w:pPr>
              <w:pStyle w:val="IFCNormalTextII"/>
              <w:spacing w:line="240" w:lineRule="auto"/>
              <w:ind w:left="0" w:firstLine="0"/>
              <w:rPr>
                <w:sz w:val="18"/>
                <w:szCs w:val="18"/>
              </w:rPr>
            </w:pPr>
            <w:r w:rsidRPr="00775F88">
              <w:rPr>
                <w:sz w:val="18"/>
                <w:szCs w:val="18"/>
              </w:rPr>
              <w:t>USD</w:t>
            </w:r>
          </w:p>
        </w:tc>
      </w:tr>
      <w:tr w:rsidR="00775F88" w:rsidRPr="00775F88" w14:paraId="0EACF8FA" w14:textId="77777777" w:rsidTr="002509C3">
        <w:tc>
          <w:tcPr>
            <w:tcW w:w="2779" w:type="dxa"/>
          </w:tcPr>
          <w:p w14:paraId="1D9C827D" w14:textId="77777777" w:rsidR="00775F88" w:rsidRPr="00775F88" w:rsidRDefault="00775F88" w:rsidP="00775F88">
            <w:pPr>
              <w:pStyle w:val="IFCNormalTextII"/>
              <w:spacing w:line="240" w:lineRule="auto"/>
              <w:ind w:left="0" w:firstLine="0"/>
              <w:rPr>
                <w:sz w:val="18"/>
                <w:szCs w:val="18"/>
              </w:rPr>
            </w:pPr>
            <w:r w:rsidRPr="00775F88">
              <w:rPr>
                <w:sz w:val="18"/>
                <w:szCs w:val="18"/>
              </w:rPr>
              <w:t>Jumlah Penghasilan / tahun</w:t>
            </w:r>
          </w:p>
        </w:tc>
        <w:tc>
          <w:tcPr>
            <w:tcW w:w="1091" w:type="dxa"/>
          </w:tcPr>
          <w:p w14:paraId="1846C3F0" w14:textId="77777777" w:rsidR="00775F88" w:rsidRPr="00775F88" w:rsidRDefault="00775F88" w:rsidP="00775F88">
            <w:pPr>
              <w:pStyle w:val="IFCNormalTextII"/>
              <w:spacing w:line="240" w:lineRule="auto"/>
              <w:ind w:left="0" w:firstLine="0"/>
              <w:jc w:val="center"/>
              <w:rPr>
                <w:sz w:val="18"/>
                <w:szCs w:val="18"/>
              </w:rPr>
            </w:pPr>
          </w:p>
        </w:tc>
        <w:tc>
          <w:tcPr>
            <w:tcW w:w="949" w:type="dxa"/>
          </w:tcPr>
          <w:p w14:paraId="6DD78F73" w14:textId="77777777" w:rsidR="00775F88" w:rsidRPr="00775F88" w:rsidRDefault="00775F88" w:rsidP="00775F88">
            <w:pPr>
              <w:pStyle w:val="IFCNormalTextII"/>
              <w:spacing w:line="240" w:lineRule="auto"/>
              <w:ind w:left="0" w:firstLine="0"/>
              <w:jc w:val="center"/>
              <w:rPr>
                <w:sz w:val="18"/>
                <w:szCs w:val="18"/>
              </w:rPr>
            </w:pPr>
          </w:p>
        </w:tc>
        <w:tc>
          <w:tcPr>
            <w:tcW w:w="1276" w:type="dxa"/>
          </w:tcPr>
          <w:p w14:paraId="01A710A3"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0135F963" w14:textId="77777777" w:rsidR="00775F88" w:rsidRPr="00775F88" w:rsidRDefault="00775F88" w:rsidP="00775F88">
            <w:pPr>
              <w:pStyle w:val="IFCNormalTextII"/>
              <w:spacing w:line="240" w:lineRule="auto"/>
              <w:ind w:left="0" w:firstLine="0"/>
              <w:rPr>
                <w:sz w:val="18"/>
                <w:szCs w:val="18"/>
              </w:rPr>
            </w:pPr>
          </w:p>
        </w:tc>
      </w:tr>
      <w:tr w:rsidR="00775F88" w:rsidRPr="00775F88" w14:paraId="43B10DBE" w14:textId="77777777" w:rsidTr="002509C3">
        <w:tc>
          <w:tcPr>
            <w:tcW w:w="2779" w:type="dxa"/>
          </w:tcPr>
          <w:p w14:paraId="1CD83BAA" w14:textId="77777777" w:rsidR="00775F88" w:rsidRPr="00775F88" w:rsidRDefault="00775F88" w:rsidP="00775F88">
            <w:pPr>
              <w:pStyle w:val="IFCNormalTextII"/>
              <w:spacing w:line="240" w:lineRule="auto"/>
              <w:ind w:left="0" w:firstLine="0"/>
              <w:rPr>
                <w:sz w:val="18"/>
                <w:szCs w:val="18"/>
              </w:rPr>
            </w:pPr>
            <w:r w:rsidRPr="00775F88">
              <w:rPr>
                <w:sz w:val="18"/>
                <w:szCs w:val="18"/>
              </w:rPr>
              <w:t>Jelaskan Sumbernya</w:t>
            </w:r>
          </w:p>
        </w:tc>
        <w:tc>
          <w:tcPr>
            <w:tcW w:w="1091" w:type="dxa"/>
          </w:tcPr>
          <w:p w14:paraId="2E75B3BA" w14:textId="77777777" w:rsidR="00775F88" w:rsidRPr="00775F88" w:rsidRDefault="00775F88" w:rsidP="00775F88">
            <w:pPr>
              <w:pStyle w:val="IFCNormalTextII"/>
              <w:spacing w:line="240" w:lineRule="auto"/>
              <w:ind w:left="0" w:firstLine="0"/>
              <w:jc w:val="center"/>
              <w:rPr>
                <w:sz w:val="18"/>
                <w:szCs w:val="18"/>
              </w:rPr>
            </w:pPr>
          </w:p>
        </w:tc>
        <w:tc>
          <w:tcPr>
            <w:tcW w:w="949" w:type="dxa"/>
          </w:tcPr>
          <w:p w14:paraId="747CA2EC" w14:textId="77777777" w:rsidR="00775F88" w:rsidRPr="00775F88" w:rsidRDefault="00775F88" w:rsidP="00775F88">
            <w:pPr>
              <w:pStyle w:val="IFCNormalTextII"/>
              <w:spacing w:line="240" w:lineRule="auto"/>
              <w:ind w:left="0" w:firstLine="0"/>
              <w:jc w:val="center"/>
              <w:rPr>
                <w:sz w:val="18"/>
                <w:szCs w:val="18"/>
              </w:rPr>
            </w:pPr>
          </w:p>
        </w:tc>
        <w:tc>
          <w:tcPr>
            <w:tcW w:w="1276" w:type="dxa"/>
          </w:tcPr>
          <w:p w14:paraId="6C8330B4" w14:textId="77777777" w:rsidR="00775F88" w:rsidRPr="00775F88" w:rsidRDefault="00775F88" w:rsidP="00775F88">
            <w:pPr>
              <w:pStyle w:val="IFCNormalTextII"/>
              <w:spacing w:line="240" w:lineRule="auto"/>
              <w:ind w:left="0" w:firstLine="0"/>
              <w:jc w:val="center"/>
              <w:rPr>
                <w:sz w:val="18"/>
                <w:szCs w:val="18"/>
              </w:rPr>
            </w:pPr>
          </w:p>
        </w:tc>
        <w:tc>
          <w:tcPr>
            <w:tcW w:w="2779" w:type="dxa"/>
          </w:tcPr>
          <w:p w14:paraId="7FF06073" w14:textId="77777777" w:rsidR="00775F88" w:rsidRPr="00775F88" w:rsidRDefault="00775F88" w:rsidP="00775F88">
            <w:pPr>
              <w:pStyle w:val="IFCNormalTextII"/>
              <w:spacing w:line="240" w:lineRule="auto"/>
              <w:ind w:left="0" w:firstLine="0"/>
              <w:rPr>
                <w:sz w:val="18"/>
                <w:szCs w:val="18"/>
              </w:rPr>
            </w:pPr>
          </w:p>
        </w:tc>
      </w:tr>
    </w:tbl>
    <w:p w14:paraId="3C00047C" w14:textId="58D4930D" w:rsidR="00422754" w:rsidRDefault="00422754" w:rsidP="001A787E">
      <w:pPr>
        <w:pStyle w:val="IFCHeading11X"/>
        <w:numPr>
          <w:ilvl w:val="0"/>
          <w:numId w:val="0"/>
        </w:numPr>
        <w:ind w:left="840"/>
      </w:pPr>
    </w:p>
    <w:p w14:paraId="6E1A428B" w14:textId="77777777" w:rsidR="00422754" w:rsidRDefault="00422754">
      <w:pPr>
        <w:spacing w:after="200" w:line="276" w:lineRule="auto"/>
        <w:rPr>
          <w:rFonts w:ascii="Arial Bold" w:eastAsiaTheme="majorEastAsia" w:hAnsi="Arial Bold" w:cs="Arial"/>
          <w:b/>
          <w:bCs/>
          <w:caps/>
        </w:rPr>
      </w:pPr>
      <w:r>
        <w:br w:type="page"/>
      </w:r>
    </w:p>
    <w:p w14:paraId="28810CA4" w14:textId="09EA23E3" w:rsidR="00382D0E" w:rsidRDefault="00382D0E" w:rsidP="001A787E">
      <w:pPr>
        <w:pStyle w:val="IFCHeading11X"/>
      </w:pPr>
      <w:bookmarkStart w:id="261" w:name="_Toc453154117"/>
      <w:r>
        <w:lastRenderedPageBreak/>
        <w:t xml:space="preserve">Data perusahaa / </w:t>
      </w:r>
      <w:del w:id="262" w:author="Andy Phan" w:date="2016-06-08T12:59:00Z">
        <w:r w:rsidDel="006647B2">
          <w:delText>ber</w:delText>
        </w:r>
      </w:del>
      <w:r>
        <w:t>badan hukum</w:t>
      </w:r>
      <w:bookmarkEnd w:id="261"/>
    </w:p>
    <w:p w14:paraId="79CEB45C" w14:textId="26F4D0DB" w:rsidR="00382D0E" w:rsidRDefault="00E114F6" w:rsidP="00E114F6">
      <w:pPr>
        <w:pStyle w:val="IFCNormalTextII"/>
        <w:ind w:left="1110"/>
      </w:pPr>
      <w:r>
        <w:t>This form will capture the company information. This is only for company case.</w:t>
      </w:r>
    </w:p>
    <w:p w14:paraId="239F07A3" w14:textId="545AB354" w:rsidR="00E114F6" w:rsidRDefault="00422754" w:rsidP="00E114F6">
      <w:pPr>
        <w:pStyle w:val="IFCNormalTextII"/>
        <w:ind w:left="1110"/>
        <w:rPr>
          <w:ins w:id="263" w:author="Andy Phan" w:date="2016-06-08T13:08:00Z"/>
        </w:rPr>
      </w:pPr>
      <w:del w:id="264" w:author="Andy Phan" w:date="2016-06-08T13:08:00Z">
        <w:r w:rsidRPr="00422754" w:rsidDel="002A6720">
          <w:rPr>
            <w:noProof/>
            <w:lang w:eastAsia="en-US"/>
          </w:rPr>
          <w:drawing>
            <wp:inline distT="0" distB="0" distL="0" distR="0" wp14:anchorId="53E3FCFC" wp14:editId="369E77E1">
              <wp:extent cx="5715000" cy="3122930"/>
              <wp:effectExtent l="0" t="0" r="0" b="12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5715000" cy="3122930"/>
                      </a:xfrm>
                      <a:prstGeom prst="rect">
                        <a:avLst/>
                      </a:prstGeom>
                    </pic:spPr>
                  </pic:pic>
                </a:graphicData>
              </a:graphic>
            </wp:inline>
          </w:drawing>
        </w:r>
      </w:del>
    </w:p>
    <w:p w14:paraId="5CC26B73" w14:textId="69791B4C" w:rsidR="002A6720" w:rsidRDefault="002A6720" w:rsidP="00E114F6">
      <w:pPr>
        <w:pStyle w:val="IFCNormalTextII"/>
        <w:ind w:left="1110"/>
      </w:pPr>
      <w:ins w:id="265" w:author="Andy Phan" w:date="2016-06-08T13:08:00Z">
        <w:r w:rsidRPr="002A6720">
          <w:rPr>
            <w:noProof/>
            <w:lang w:eastAsia="en-US"/>
          </w:rPr>
          <w:drawing>
            <wp:inline distT="0" distB="0" distL="0" distR="0" wp14:anchorId="66192805" wp14:editId="292039EB">
              <wp:extent cx="5652000" cy="3116136"/>
              <wp:effectExtent l="0" t="0" r="1270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5652000" cy="3116136"/>
                      </a:xfrm>
                      <a:prstGeom prst="rect">
                        <a:avLst/>
                      </a:prstGeom>
                    </pic:spPr>
                  </pic:pic>
                </a:graphicData>
              </a:graphic>
            </wp:inline>
          </w:drawing>
        </w:r>
      </w:ins>
    </w:p>
    <w:p w14:paraId="58383C77" w14:textId="2952838D" w:rsidR="000F6792" w:rsidRDefault="00422754" w:rsidP="00E114F6">
      <w:pPr>
        <w:pStyle w:val="IFCNormalTextII"/>
        <w:ind w:left="1110"/>
      </w:pPr>
      <w:del w:id="266" w:author="Andy Phan" w:date="2016-06-08T13:13:00Z">
        <w:r w:rsidRPr="00422754" w:rsidDel="000F6792">
          <w:rPr>
            <w:noProof/>
            <w:lang w:eastAsia="en-US"/>
          </w:rPr>
          <w:drawing>
            <wp:inline distT="0" distB="0" distL="0" distR="0" wp14:anchorId="77B8F68C" wp14:editId="14382FD4">
              <wp:extent cx="5715000" cy="2126615"/>
              <wp:effectExtent l="0" t="0" r="0" b="698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715000" cy="2126615"/>
                      </a:xfrm>
                      <a:prstGeom prst="rect">
                        <a:avLst/>
                      </a:prstGeom>
                    </pic:spPr>
                  </pic:pic>
                </a:graphicData>
              </a:graphic>
            </wp:inline>
          </w:drawing>
        </w:r>
      </w:del>
      <w:ins w:id="267" w:author="Andy Phan" w:date="2016-06-08T13:13:00Z">
        <w:r w:rsidR="000F6792" w:rsidRPr="000F6792">
          <w:rPr>
            <w:noProof/>
            <w:lang w:eastAsia="en-US"/>
          </w:rPr>
          <w:drawing>
            <wp:inline distT="0" distB="0" distL="0" distR="0" wp14:anchorId="693BC77F" wp14:editId="48092B0C">
              <wp:extent cx="5652000" cy="23656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652000" cy="2365676"/>
                      </a:xfrm>
                      <a:prstGeom prst="rect">
                        <a:avLst/>
                      </a:prstGeom>
                    </pic:spPr>
                  </pic:pic>
                </a:graphicData>
              </a:graphic>
            </wp:inline>
          </w:drawing>
        </w:r>
      </w:ins>
    </w:p>
    <w:tbl>
      <w:tblPr>
        <w:tblStyle w:val="TableGrid"/>
        <w:tblW w:w="8874" w:type="dxa"/>
        <w:tblInd w:w="964" w:type="dxa"/>
        <w:tblLook w:val="04A0" w:firstRow="1" w:lastRow="0" w:firstColumn="1" w:lastColumn="0" w:noHBand="0" w:noVBand="1"/>
      </w:tblPr>
      <w:tblGrid>
        <w:gridCol w:w="2779"/>
        <w:gridCol w:w="1091"/>
        <w:gridCol w:w="949"/>
        <w:gridCol w:w="1276"/>
        <w:gridCol w:w="2779"/>
      </w:tblGrid>
      <w:tr w:rsidR="00422754" w:rsidRPr="00775F88" w14:paraId="32D3DCE4" w14:textId="77777777" w:rsidTr="007C7476">
        <w:tc>
          <w:tcPr>
            <w:tcW w:w="2779" w:type="dxa"/>
            <w:shd w:val="clear" w:color="auto" w:fill="F2F2F2" w:themeFill="background1" w:themeFillShade="F2"/>
          </w:tcPr>
          <w:p w14:paraId="63510B4B" w14:textId="77777777" w:rsidR="00422754" w:rsidRPr="00775F88" w:rsidRDefault="00422754" w:rsidP="007C7476">
            <w:pPr>
              <w:pStyle w:val="IFCNormalTextII"/>
              <w:tabs>
                <w:tab w:val="right" w:pos="2464"/>
              </w:tabs>
              <w:spacing w:line="240" w:lineRule="auto"/>
              <w:ind w:left="0" w:firstLine="0"/>
              <w:rPr>
                <w:sz w:val="18"/>
                <w:szCs w:val="18"/>
              </w:rPr>
            </w:pPr>
            <w:r w:rsidRPr="00775F88">
              <w:rPr>
                <w:sz w:val="18"/>
                <w:szCs w:val="18"/>
              </w:rPr>
              <w:t>Field</w:t>
            </w:r>
            <w:r w:rsidRPr="00775F88">
              <w:rPr>
                <w:sz w:val="18"/>
                <w:szCs w:val="18"/>
              </w:rPr>
              <w:tab/>
            </w:r>
          </w:p>
        </w:tc>
        <w:tc>
          <w:tcPr>
            <w:tcW w:w="1091" w:type="dxa"/>
            <w:shd w:val="clear" w:color="auto" w:fill="F2F2F2" w:themeFill="background1" w:themeFillShade="F2"/>
          </w:tcPr>
          <w:p w14:paraId="372B33FB" w14:textId="77777777" w:rsidR="00422754" w:rsidRPr="00775F88" w:rsidRDefault="00422754" w:rsidP="007C7476">
            <w:pPr>
              <w:pStyle w:val="IFCNormalTextII"/>
              <w:spacing w:line="240" w:lineRule="auto"/>
              <w:ind w:left="0" w:firstLine="0"/>
              <w:jc w:val="center"/>
              <w:rPr>
                <w:sz w:val="18"/>
                <w:szCs w:val="18"/>
              </w:rPr>
            </w:pPr>
            <w:r w:rsidRPr="00775F88">
              <w:rPr>
                <w:sz w:val="18"/>
                <w:szCs w:val="18"/>
              </w:rPr>
              <w:t>Auto Populate</w:t>
            </w:r>
          </w:p>
        </w:tc>
        <w:tc>
          <w:tcPr>
            <w:tcW w:w="949" w:type="dxa"/>
            <w:shd w:val="clear" w:color="auto" w:fill="F2F2F2" w:themeFill="background1" w:themeFillShade="F2"/>
          </w:tcPr>
          <w:p w14:paraId="0F760811" w14:textId="77777777" w:rsidR="00422754" w:rsidRPr="00775F88" w:rsidRDefault="00422754" w:rsidP="007C7476">
            <w:pPr>
              <w:pStyle w:val="IFCNormalTextII"/>
              <w:spacing w:line="240" w:lineRule="auto"/>
              <w:ind w:left="0" w:firstLine="0"/>
              <w:jc w:val="center"/>
              <w:rPr>
                <w:sz w:val="18"/>
                <w:szCs w:val="18"/>
              </w:rPr>
            </w:pPr>
            <w:r w:rsidRPr="00775F88">
              <w:rPr>
                <w:sz w:val="18"/>
                <w:szCs w:val="18"/>
              </w:rPr>
              <w:t xml:space="preserve">Allowed Editing </w:t>
            </w:r>
          </w:p>
        </w:tc>
        <w:tc>
          <w:tcPr>
            <w:tcW w:w="1276" w:type="dxa"/>
            <w:shd w:val="clear" w:color="auto" w:fill="F2F2F2" w:themeFill="background1" w:themeFillShade="F2"/>
          </w:tcPr>
          <w:p w14:paraId="3E202C86" w14:textId="77777777" w:rsidR="00422754" w:rsidRPr="00775F88" w:rsidRDefault="00422754" w:rsidP="007C7476">
            <w:pPr>
              <w:pStyle w:val="IFCNormalTextII"/>
              <w:spacing w:line="240" w:lineRule="auto"/>
              <w:ind w:left="0" w:firstLine="0"/>
              <w:jc w:val="center"/>
              <w:rPr>
                <w:sz w:val="18"/>
                <w:szCs w:val="18"/>
              </w:rPr>
            </w:pPr>
            <w:r w:rsidRPr="00775F88">
              <w:rPr>
                <w:sz w:val="18"/>
                <w:szCs w:val="18"/>
              </w:rPr>
              <w:t>Mandatory</w:t>
            </w:r>
          </w:p>
        </w:tc>
        <w:tc>
          <w:tcPr>
            <w:tcW w:w="2779" w:type="dxa"/>
            <w:shd w:val="clear" w:color="auto" w:fill="F2F2F2" w:themeFill="background1" w:themeFillShade="F2"/>
          </w:tcPr>
          <w:p w14:paraId="7358DAEE" w14:textId="77777777" w:rsidR="00422754" w:rsidRPr="00775F88" w:rsidRDefault="00422754" w:rsidP="007C7476">
            <w:pPr>
              <w:pStyle w:val="IFCNormalTextII"/>
              <w:spacing w:line="240" w:lineRule="auto"/>
              <w:ind w:left="0" w:firstLine="0"/>
              <w:rPr>
                <w:sz w:val="18"/>
                <w:szCs w:val="18"/>
              </w:rPr>
            </w:pPr>
            <w:r w:rsidRPr="00775F88">
              <w:rPr>
                <w:sz w:val="18"/>
                <w:szCs w:val="18"/>
              </w:rPr>
              <w:t>Validation</w:t>
            </w:r>
          </w:p>
        </w:tc>
      </w:tr>
      <w:tr w:rsidR="00422754" w:rsidRPr="00775F88" w14:paraId="642A7B1F" w14:textId="77777777" w:rsidTr="007C7476">
        <w:tc>
          <w:tcPr>
            <w:tcW w:w="2779" w:type="dxa"/>
          </w:tcPr>
          <w:p w14:paraId="04CDD732" w14:textId="295746A0" w:rsidR="00422754" w:rsidRPr="00775F88" w:rsidRDefault="00422754" w:rsidP="007C7476">
            <w:pPr>
              <w:pStyle w:val="IFCNormalTextII"/>
              <w:spacing w:line="240" w:lineRule="auto"/>
              <w:ind w:left="0" w:firstLine="0"/>
              <w:rPr>
                <w:sz w:val="18"/>
                <w:szCs w:val="18"/>
              </w:rPr>
            </w:pPr>
            <w:r>
              <w:rPr>
                <w:sz w:val="18"/>
                <w:szCs w:val="18"/>
              </w:rPr>
              <w:t>Nama Perusahaan</w:t>
            </w:r>
          </w:p>
        </w:tc>
        <w:tc>
          <w:tcPr>
            <w:tcW w:w="1091" w:type="dxa"/>
          </w:tcPr>
          <w:p w14:paraId="67C54DC3" w14:textId="77777777" w:rsidR="00422754" w:rsidRPr="00775F88" w:rsidRDefault="00422754" w:rsidP="007C7476">
            <w:pPr>
              <w:pStyle w:val="IFCNormalTextII"/>
              <w:spacing w:line="240" w:lineRule="auto"/>
              <w:ind w:left="0" w:firstLine="0"/>
              <w:jc w:val="center"/>
              <w:rPr>
                <w:sz w:val="18"/>
                <w:szCs w:val="18"/>
              </w:rPr>
            </w:pPr>
          </w:p>
        </w:tc>
        <w:tc>
          <w:tcPr>
            <w:tcW w:w="949" w:type="dxa"/>
          </w:tcPr>
          <w:p w14:paraId="17451F50" w14:textId="77777777" w:rsidR="00422754" w:rsidRPr="00775F88" w:rsidRDefault="00422754" w:rsidP="007C7476">
            <w:pPr>
              <w:pStyle w:val="IFCNormalTextII"/>
              <w:spacing w:line="240" w:lineRule="auto"/>
              <w:ind w:left="0" w:firstLine="0"/>
              <w:jc w:val="center"/>
              <w:rPr>
                <w:sz w:val="18"/>
                <w:szCs w:val="18"/>
              </w:rPr>
            </w:pPr>
          </w:p>
        </w:tc>
        <w:tc>
          <w:tcPr>
            <w:tcW w:w="1276" w:type="dxa"/>
          </w:tcPr>
          <w:p w14:paraId="51CF0200" w14:textId="0AC84D0C" w:rsidR="00422754" w:rsidRPr="00775F88" w:rsidRDefault="00422754" w:rsidP="007C7476">
            <w:pPr>
              <w:pStyle w:val="IFCNormalTextII"/>
              <w:spacing w:line="240" w:lineRule="auto"/>
              <w:ind w:left="0" w:firstLine="0"/>
              <w:jc w:val="center"/>
              <w:rPr>
                <w:sz w:val="18"/>
                <w:szCs w:val="18"/>
              </w:rPr>
            </w:pPr>
            <w:r>
              <w:rPr>
                <w:sz w:val="18"/>
                <w:szCs w:val="18"/>
              </w:rPr>
              <w:t>Yes</w:t>
            </w:r>
          </w:p>
        </w:tc>
        <w:tc>
          <w:tcPr>
            <w:tcW w:w="2779" w:type="dxa"/>
          </w:tcPr>
          <w:p w14:paraId="0D8C8DD9" w14:textId="77777777" w:rsidR="00422754" w:rsidRPr="00775F88" w:rsidRDefault="00422754" w:rsidP="007C7476">
            <w:pPr>
              <w:pStyle w:val="IFCNormalTextII"/>
              <w:spacing w:line="240" w:lineRule="auto"/>
              <w:ind w:left="0" w:firstLine="0"/>
              <w:rPr>
                <w:sz w:val="18"/>
                <w:szCs w:val="18"/>
              </w:rPr>
            </w:pPr>
          </w:p>
        </w:tc>
      </w:tr>
      <w:tr w:rsidR="00422754" w:rsidRPr="00775F88" w14:paraId="3DB19D32" w14:textId="77777777" w:rsidTr="007C7476">
        <w:tc>
          <w:tcPr>
            <w:tcW w:w="2779" w:type="dxa"/>
          </w:tcPr>
          <w:p w14:paraId="4CC2446E" w14:textId="6214F3A7" w:rsidR="00422754" w:rsidRPr="00775F88" w:rsidRDefault="00422754" w:rsidP="007C7476">
            <w:pPr>
              <w:pStyle w:val="IFCNormalTextII"/>
              <w:spacing w:line="240" w:lineRule="auto"/>
              <w:ind w:left="0" w:firstLine="0"/>
              <w:rPr>
                <w:sz w:val="18"/>
                <w:szCs w:val="18"/>
              </w:rPr>
            </w:pPr>
            <w:r>
              <w:rPr>
                <w:sz w:val="18"/>
                <w:szCs w:val="18"/>
              </w:rPr>
              <w:t>Jenis Perusahaan</w:t>
            </w:r>
          </w:p>
        </w:tc>
        <w:tc>
          <w:tcPr>
            <w:tcW w:w="1091" w:type="dxa"/>
          </w:tcPr>
          <w:p w14:paraId="53C80694" w14:textId="58D43C56" w:rsidR="00422754" w:rsidRPr="00775F88" w:rsidRDefault="00422754" w:rsidP="007C7476">
            <w:pPr>
              <w:pStyle w:val="IFCNormalTextII"/>
              <w:spacing w:line="240" w:lineRule="auto"/>
              <w:ind w:left="0" w:firstLine="0"/>
              <w:jc w:val="center"/>
              <w:rPr>
                <w:sz w:val="18"/>
                <w:szCs w:val="18"/>
              </w:rPr>
            </w:pPr>
          </w:p>
        </w:tc>
        <w:tc>
          <w:tcPr>
            <w:tcW w:w="949" w:type="dxa"/>
          </w:tcPr>
          <w:p w14:paraId="3BB134B5" w14:textId="611B93F2" w:rsidR="00422754" w:rsidRPr="00775F88" w:rsidRDefault="00422754" w:rsidP="007C7476">
            <w:pPr>
              <w:pStyle w:val="IFCNormalTextII"/>
              <w:spacing w:line="240" w:lineRule="auto"/>
              <w:ind w:left="0" w:firstLine="0"/>
              <w:jc w:val="center"/>
              <w:rPr>
                <w:sz w:val="18"/>
                <w:szCs w:val="18"/>
              </w:rPr>
            </w:pPr>
          </w:p>
        </w:tc>
        <w:tc>
          <w:tcPr>
            <w:tcW w:w="1276" w:type="dxa"/>
          </w:tcPr>
          <w:p w14:paraId="183FCE89" w14:textId="7A07898C" w:rsidR="00422754" w:rsidRPr="00775F88" w:rsidRDefault="00422754" w:rsidP="007C7476">
            <w:pPr>
              <w:pStyle w:val="IFCNormalTextII"/>
              <w:spacing w:line="240" w:lineRule="auto"/>
              <w:ind w:left="0" w:firstLine="0"/>
              <w:jc w:val="center"/>
              <w:rPr>
                <w:sz w:val="18"/>
                <w:szCs w:val="18"/>
              </w:rPr>
            </w:pPr>
          </w:p>
        </w:tc>
        <w:tc>
          <w:tcPr>
            <w:tcW w:w="2779" w:type="dxa"/>
          </w:tcPr>
          <w:p w14:paraId="484D25B5" w14:textId="77777777" w:rsidR="00422754" w:rsidRDefault="00422754" w:rsidP="007C7476">
            <w:pPr>
              <w:pStyle w:val="IFCNormalTextII"/>
              <w:spacing w:line="240" w:lineRule="auto"/>
              <w:ind w:left="0" w:firstLine="0"/>
              <w:rPr>
                <w:sz w:val="18"/>
                <w:szCs w:val="18"/>
              </w:rPr>
            </w:pPr>
            <w:r>
              <w:rPr>
                <w:sz w:val="18"/>
                <w:szCs w:val="18"/>
              </w:rPr>
              <w:t>Perseroan Terbatas</w:t>
            </w:r>
          </w:p>
          <w:p w14:paraId="3D919332" w14:textId="77777777" w:rsidR="00422754" w:rsidRDefault="00422754" w:rsidP="007C7476">
            <w:pPr>
              <w:pStyle w:val="IFCNormalTextII"/>
              <w:spacing w:line="240" w:lineRule="auto"/>
              <w:ind w:left="0" w:firstLine="0"/>
              <w:rPr>
                <w:sz w:val="18"/>
                <w:szCs w:val="18"/>
              </w:rPr>
            </w:pPr>
            <w:r>
              <w:rPr>
                <w:sz w:val="18"/>
                <w:szCs w:val="18"/>
              </w:rPr>
              <w:t>Yayasan</w:t>
            </w:r>
          </w:p>
          <w:p w14:paraId="7670C2B8" w14:textId="77777777" w:rsidR="00422754" w:rsidRDefault="00422754" w:rsidP="007C7476">
            <w:pPr>
              <w:pStyle w:val="IFCNormalTextII"/>
              <w:spacing w:line="240" w:lineRule="auto"/>
              <w:ind w:left="0" w:firstLine="0"/>
              <w:rPr>
                <w:sz w:val="18"/>
                <w:szCs w:val="18"/>
              </w:rPr>
            </w:pPr>
            <w:r>
              <w:rPr>
                <w:sz w:val="18"/>
                <w:szCs w:val="18"/>
              </w:rPr>
              <w:t>BUMN</w:t>
            </w:r>
          </w:p>
          <w:p w14:paraId="62E31BE2" w14:textId="792FA4D0" w:rsidR="00422754" w:rsidRPr="00775F88" w:rsidRDefault="00422754" w:rsidP="007C7476">
            <w:pPr>
              <w:pStyle w:val="IFCNormalTextII"/>
              <w:spacing w:line="240" w:lineRule="auto"/>
              <w:ind w:left="0" w:firstLine="0"/>
              <w:rPr>
                <w:sz w:val="18"/>
                <w:szCs w:val="18"/>
              </w:rPr>
            </w:pPr>
            <w:r>
              <w:rPr>
                <w:sz w:val="18"/>
                <w:szCs w:val="18"/>
              </w:rPr>
              <w:t>Lainya</w:t>
            </w:r>
          </w:p>
        </w:tc>
      </w:tr>
      <w:tr w:rsidR="00422754" w:rsidRPr="00775F88" w14:paraId="5FF311D5" w14:textId="77777777" w:rsidTr="007C7476">
        <w:tc>
          <w:tcPr>
            <w:tcW w:w="2779" w:type="dxa"/>
          </w:tcPr>
          <w:p w14:paraId="04D619B3" w14:textId="0AFFFBAA" w:rsidR="00422754" w:rsidRDefault="00422754" w:rsidP="007C7476">
            <w:pPr>
              <w:pStyle w:val="IFCNormalTextII"/>
              <w:spacing w:line="240" w:lineRule="auto"/>
              <w:ind w:left="0" w:firstLine="0"/>
              <w:rPr>
                <w:sz w:val="18"/>
                <w:szCs w:val="18"/>
              </w:rPr>
            </w:pPr>
            <w:r>
              <w:rPr>
                <w:sz w:val="18"/>
                <w:szCs w:val="18"/>
              </w:rPr>
              <w:t>Nomor Angarran Dasar / Akta Pendirian</w:t>
            </w:r>
          </w:p>
        </w:tc>
        <w:tc>
          <w:tcPr>
            <w:tcW w:w="1091" w:type="dxa"/>
          </w:tcPr>
          <w:p w14:paraId="24A49F54" w14:textId="77777777" w:rsidR="00422754" w:rsidRPr="00775F88" w:rsidRDefault="00422754" w:rsidP="007C7476">
            <w:pPr>
              <w:pStyle w:val="IFCNormalTextII"/>
              <w:spacing w:line="240" w:lineRule="auto"/>
              <w:ind w:left="0" w:firstLine="0"/>
              <w:jc w:val="center"/>
              <w:rPr>
                <w:sz w:val="18"/>
                <w:szCs w:val="18"/>
              </w:rPr>
            </w:pPr>
          </w:p>
        </w:tc>
        <w:tc>
          <w:tcPr>
            <w:tcW w:w="949" w:type="dxa"/>
          </w:tcPr>
          <w:p w14:paraId="5A810EF0" w14:textId="77777777" w:rsidR="00422754" w:rsidRPr="00775F88" w:rsidRDefault="00422754" w:rsidP="007C7476">
            <w:pPr>
              <w:pStyle w:val="IFCNormalTextII"/>
              <w:spacing w:line="240" w:lineRule="auto"/>
              <w:ind w:left="0" w:firstLine="0"/>
              <w:jc w:val="center"/>
              <w:rPr>
                <w:sz w:val="18"/>
                <w:szCs w:val="18"/>
              </w:rPr>
            </w:pPr>
          </w:p>
        </w:tc>
        <w:tc>
          <w:tcPr>
            <w:tcW w:w="1276" w:type="dxa"/>
          </w:tcPr>
          <w:p w14:paraId="2426FA96" w14:textId="77777777" w:rsidR="00422754" w:rsidRPr="00775F88" w:rsidRDefault="00422754" w:rsidP="007C7476">
            <w:pPr>
              <w:pStyle w:val="IFCNormalTextII"/>
              <w:spacing w:line="240" w:lineRule="auto"/>
              <w:ind w:left="0" w:firstLine="0"/>
              <w:jc w:val="center"/>
              <w:rPr>
                <w:sz w:val="18"/>
                <w:szCs w:val="18"/>
              </w:rPr>
            </w:pPr>
          </w:p>
        </w:tc>
        <w:tc>
          <w:tcPr>
            <w:tcW w:w="2779" w:type="dxa"/>
          </w:tcPr>
          <w:p w14:paraId="06680777" w14:textId="77777777" w:rsidR="00422754" w:rsidRDefault="00422754" w:rsidP="007C7476">
            <w:pPr>
              <w:pStyle w:val="IFCNormalTextII"/>
              <w:spacing w:line="240" w:lineRule="auto"/>
              <w:ind w:left="0" w:firstLine="0"/>
              <w:rPr>
                <w:sz w:val="18"/>
                <w:szCs w:val="18"/>
              </w:rPr>
            </w:pPr>
          </w:p>
        </w:tc>
      </w:tr>
      <w:tr w:rsidR="00422754" w:rsidRPr="00775F88" w14:paraId="0CEDDACB" w14:textId="77777777" w:rsidTr="007C7476">
        <w:tc>
          <w:tcPr>
            <w:tcW w:w="2779" w:type="dxa"/>
          </w:tcPr>
          <w:p w14:paraId="3EEDC32D" w14:textId="1BEF5306" w:rsidR="00422754" w:rsidRDefault="00422754" w:rsidP="007C7476">
            <w:pPr>
              <w:pStyle w:val="IFCNormalTextII"/>
              <w:spacing w:line="240" w:lineRule="auto"/>
              <w:ind w:left="0" w:firstLine="0"/>
              <w:rPr>
                <w:sz w:val="18"/>
                <w:szCs w:val="18"/>
              </w:rPr>
            </w:pPr>
            <w:r>
              <w:rPr>
                <w:sz w:val="18"/>
                <w:szCs w:val="18"/>
              </w:rPr>
              <w:t>Tanggal Berlaku</w:t>
            </w:r>
          </w:p>
        </w:tc>
        <w:tc>
          <w:tcPr>
            <w:tcW w:w="1091" w:type="dxa"/>
          </w:tcPr>
          <w:p w14:paraId="42657063" w14:textId="77777777" w:rsidR="00422754" w:rsidRPr="00775F88" w:rsidRDefault="00422754" w:rsidP="007C7476">
            <w:pPr>
              <w:pStyle w:val="IFCNormalTextII"/>
              <w:spacing w:line="240" w:lineRule="auto"/>
              <w:ind w:left="0" w:firstLine="0"/>
              <w:jc w:val="center"/>
              <w:rPr>
                <w:sz w:val="18"/>
                <w:szCs w:val="18"/>
              </w:rPr>
            </w:pPr>
          </w:p>
        </w:tc>
        <w:tc>
          <w:tcPr>
            <w:tcW w:w="949" w:type="dxa"/>
          </w:tcPr>
          <w:p w14:paraId="4895540A" w14:textId="77777777" w:rsidR="00422754" w:rsidRPr="00775F88" w:rsidRDefault="00422754" w:rsidP="007C7476">
            <w:pPr>
              <w:pStyle w:val="IFCNormalTextII"/>
              <w:spacing w:line="240" w:lineRule="auto"/>
              <w:ind w:left="0" w:firstLine="0"/>
              <w:jc w:val="center"/>
              <w:rPr>
                <w:sz w:val="18"/>
                <w:szCs w:val="18"/>
              </w:rPr>
            </w:pPr>
          </w:p>
        </w:tc>
        <w:tc>
          <w:tcPr>
            <w:tcW w:w="1276" w:type="dxa"/>
          </w:tcPr>
          <w:p w14:paraId="23C5E7D0" w14:textId="77777777" w:rsidR="00422754" w:rsidRPr="00775F88" w:rsidRDefault="00422754" w:rsidP="007C7476">
            <w:pPr>
              <w:pStyle w:val="IFCNormalTextII"/>
              <w:spacing w:line="240" w:lineRule="auto"/>
              <w:ind w:left="0" w:firstLine="0"/>
              <w:jc w:val="center"/>
              <w:rPr>
                <w:sz w:val="18"/>
                <w:szCs w:val="18"/>
              </w:rPr>
            </w:pPr>
          </w:p>
        </w:tc>
        <w:tc>
          <w:tcPr>
            <w:tcW w:w="2779" w:type="dxa"/>
          </w:tcPr>
          <w:p w14:paraId="7A5AEAC7" w14:textId="77777777" w:rsidR="00422754" w:rsidRDefault="00422754" w:rsidP="007C7476">
            <w:pPr>
              <w:pStyle w:val="IFCNormalTextII"/>
              <w:spacing w:line="240" w:lineRule="auto"/>
              <w:ind w:left="0" w:firstLine="0"/>
              <w:rPr>
                <w:sz w:val="18"/>
                <w:szCs w:val="18"/>
              </w:rPr>
            </w:pPr>
          </w:p>
        </w:tc>
      </w:tr>
      <w:tr w:rsidR="00422754" w:rsidRPr="00775F88" w14:paraId="584BC98B" w14:textId="77777777" w:rsidTr="007C7476">
        <w:tc>
          <w:tcPr>
            <w:tcW w:w="2779" w:type="dxa"/>
          </w:tcPr>
          <w:p w14:paraId="027716D0" w14:textId="6E7FC11F" w:rsidR="00422754" w:rsidRDefault="00422754" w:rsidP="007C7476">
            <w:pPr>
              <w:pStyle w:val="IFCNormalTextII"/>
              <w:spacing w:line="240" w:lineRule="auto"/>
              <w:ind w:left="0" w:firstLine="0"/>
              <w:rPr>
                <w:sz w:val="18"/>
                <w:szCs w:val="18"/>
              </w:rPr>
            </w:pPr>
            <w:r>
              <w:rPr>
                <w:sz w:val="18"/>
                <w:szCs w:val="18"/>
              </w:rPr>
              <w:t>Nomor Surat Ijin Usaha</w:t>
            </w:r>
          </w:p>
        </w:tc>
        <w:tc>
          <w:tcPr>
            <w:tcW w:w="1091" w:type="dxa"/>
          </w:tcPr>
          <w:p w14:paraId="2DB2CD74" w14:textId="77777777" w:rsidR="00422754" w:rsidRPr="00775F88" w:rsidRDefault="00422754" w:rsidP="007C7476">
            <w:pPr>
              <w:pStyle w:val="IFCNormalTextII"/>
              <w:spacing w:line="240" w:lineRule="auto"/>
              <w:ind w:left="0" w:firstLine="0"/>
              <w:jc w:val="center"/>
              <w:rPr>
                <w:sz w:val="18"/>
                <w:szCs w:val="18"/>
              </w:rPr>
            </w:pPr>
          </w:p>
        </w:tc>
        <w:tc>
          <w:tcPr>
            <w:tcW w:w="949" w:type="dxa"/>
          </w:tcPr>
          <w:p w14:paraId="3F80B535" w14:textId="77777777" w:rsidR="00422754" w:rsidRPr="00775F88" w:rsidRDefault="00422754" w:rsidP="007C7476">
            <w:pPr>
              <w:pStyle w:val="IFCNormalTextII"/>
              <w:spacing w:line="240" w:lineRule="auto"/>
              <w:ind w:left="0" w:firstLine="0"/>
              <w:jc w:val="center"/>
              <w:rPr>
                <w:sz w:val="18"/>
                <w:szCs w:val="18"/>
              </w:rPr>
            </w:pPr>
          </w:p>
        </w:tc>
        <w:tc>
          <w:tcPr>
            <w:tcW w:w="1276" w:type="dxa"/>
          </w:tcPr>
          <w:p w14:paraId="47B48978" w14:textId="77777777" w:rsidR="00422754" w:rsidRPr="00775F88" w:rsidRDefault="00422754" w:rsidP="007C7476">
            <w:pPr>
              <w:pStyle w:val="IFCNormalTextII"/>
              <w:spacing w:line="240" w:lineRule="auto"/>
              <w:ind w:left="0" w:firstLine="0"/>
              <w:jc w:val="center"/>
              <w:rPr>
                <w:sz w:val="18"/>
                <w:szCs w:val="18"/>
              </w:rPr>
            </w:pPr>
          </w:p>
        </w:tc>
        <w:tc>
          <w:tcPr>
            <w:tcW w:w="2779" w:type="dxa"/>
          </w:tcPr>
          <w:p w14:paraId="740AAAEA" w14:textId="77777777" w:rsidR="00422754" w:rsidRDefault="00422754" w:rsidP="007C7476">
            <w:pPr>
              <w:pStyle w:val="IFCNormalTextII"/>
              <w:spacing w:line="240" w:lineRule="auto"/>
              <w:ind w:left="0" w:firstLine="0"/>
              <w:rPr>
                <w:sz w:val="18"/>
                <w:szCs w:val="18"/>
              </w:rPr>
            </w:pPr>
          </w:p>
        </w:tc>
      </w:tr>
      <w:tr w:rsidR="00422754" w:rsidRPr="00775F88" w14:paraId="3748CF2C" w14:textId="77777777" w:rsidTr="007C7476">
        <w:tc>
          <w:tcPr>
            <w:tcW w:w="2779" w:type="dxa"/>
          </w:tcPr>
          <w:p w14:paraId="6FDE16BF" w14:textId="7F408D24" w:rsidR="00422754" w:rsidRDefault="00422754" w:rsidP="007C7476">
            <w:pPr>
              <w:pStyle w:val="IFCNormalTextII"/>
              <w:spacing w:line="240" w:lineRule="auto"/>
              <w:ind w:left="0" w:firstLine="0"/>
              <w:rPr>
                <w:sz w:val="18"/>
                <w:szCs w:val="18"/>
              </w:rPr>
            </w:pPr>
            <w:r>
              <w:rPr>
                <w:sz w:val="18"/>
                <w:szCs w:val="18"/>
              </w:rPr>
              <w:t>Tanggal Berlaku</w:t>
            </w:r>
          </w:p>
        </w:tc>
        <w:tc>
          <w:tcPr>
            <w:tcW w:w="1091" w:type="dxa"/>
          </w:tcPr>
          <w:p w14:paraId="361B86E3" w14:textId="77777777" w:rsidR="00422754" w:rsidRPr="00775F88" w:rsidRDefault="00422754" w:rsidP="007C7476">
            <w:pPr>
              <w:pStyle w:val="IFCNormalTextII"/>
              <w:spacing w:line="240" w:lineRule="auto"/>
              <w:ind w:left="0" w:firstLine="0"/>
              <w:jc w:val="center"/>
              <w:rPr>
                <w:sz w:val="18"/>
                <w:szCs w:val="18"/>
              </w:rPr>
            </w:pPr>
          </w:p>
        </w:tc>
        <w:tc>
          <w:tcPr>
            <w:tcW w:w="949" w:type="dxa"/>
          </w:tcPr>
          <w:p w14:paraId="591282B6" w14:textId="77777777" w:rsidR="00422754" w:rsidRPr="00775F88" w:rsidRDefault="00422754" w:rsidP="007C7476">
            <w:pPr>
              <w:pStyle w:val="IFCNormalTextII"/>
              <w:spacing w:line="240" w:lineRule="auto"/>
              <w:ind w:left="0" w:firstLine="0"/>
              <w:jc w:val="center"/>
              <w:rPr>
                <w:sz w:val="18"/>
                <w:szCs w:val="18"/>
              </w:rPr>
            </w:pPr>
          </w:p>
        </w:tc>
        <w:tc>
          <w:tcPr>
            <w:tcW w:w="1276" w:type="dxa"/>
          </w:tcPr>
          <w:p w14:paraId="362D6E90" w14:textId="77777777" w:rsidR="00422754" w:rsidRPr="00775F88" w:rsidRDefault="00422754" w:rsidP="007C7476">
            <w:pPr>
              <w:pStyle w:val="IFCNormalTextII"/>
              <w:spacing w:line="240" w:lineRule="auto"/>
              <w:ind w:left="0" w:firstLine="0"/>
              <w:jc w:val="center"/>
              <w:rPr>
                <w:sz w:val="18"/>
                <w:szCs w:val="18"/>
              </w:rPr>
            </w:pPr>
          </w:p>
        </w:tc>
        <w:tc>
          <w:tcPr>
            <w:tcW w:w="2779" w:type="dxa"/>
          </w:tcPr>
          <w:p w14:paraId="07F75A1D" w14:textId="77777777" w:rsidR="00422754" w:rsidRDefault="00422754" w:rsidP="007C7476">
            <w:pPr>
              <w:pStyle w:val="IFCNormalTextII"/>
              <w:spacing w:line="240" w:lineRule="auto"/>
              <w:ind w:left="0" w:firstLine="0"/>
              <w:rPr>
                <w:sz w:val="18"/>
                <w:szCs w:val="18"/>
              </w:rPr>
            </w:pPr>
          </w:p>
        </w:tc>
      </w:tr>
      <w:tr w:rsidR="00422754" w:rsidRPr="00775F88" w14:paraId="0284F88B" w14:textId="77777777" w:rsidTr="007C7476">
        <w:tc>
          <w:tcPr>
            <w:tcW w:w="2779" w:type="dxa"/>
          </w:tcPr>
          <w:p w14:paraId="60E1C26F" w14:textId="423F9A34" w:rsidR="00422754" w:rsidRDefault="00422754" w:rsidP="007C7476">
            <w:pPr>
              <w:pStyle w:val="IFCNormalTextII"/>
              <w:spacing w:line="240" w:lineRule="auto"/>
              <w:ind w:left="0" w:firstLine="0"/>
              <w:rPr>
                <w:sz w:val="18"/>
                <w:szCs w:val="18"/>
              </w:rPr>
            </w:pPr>
            <w:r>
              <w:rPr>
                <w:sz w:val="18"/>
                <w:szCs w:val="18"/>
              </w:rPr>
              <w:lastRenderedPageBreak/>
              <w:t>Nomor TDP</w:t>
            </w:r>
          </w:p>
        </w:tc>
        <w:tc>
          <w:tcPr>
            <w:tcW w:w="1091" w:type="dxa"/>
          </w:tcPr>
          <w:p w14:paraId="4FECFA82" w14:textId="77777777" w:rsidR="00422754" w:rsidRPr="00775F88" w:rsidRDefault="00422754" w:rsidP="007C7476">
            <w:pPr>
              <w:pStyle w:val="IFCNormalTextII"/>
              <w:spacing w:line="240" w:lineRule="auto"/>
              <w:ind w:left="0" w:firstLine="0"/>
              <w:jc w:val="center"/>
              <w:rPr>
                <w:sz w:val="18"/>
                <w:szCs w:val="18"/>
              </w:rPr>
            </w:pPr>
          </w:p>
        </w:tc>
        <w:tc>
          <w:tcPr>
            <w:tcW w:w="949" w:type="dxa"/>
          </w:tcPr>
          <w:p w14:paraId="5153336E" w14:textId="77777777" w:rsidR="00422754" w:rsidRPr="00775F88" w:rsidRDefault="00422754" w:rsidP="007C7476">
            <w:pPr>
              <w:pStyle w:val="IFCNormalTextII"/>
              <w:spacing w:line="240" w:lineRule="auto"/>
              <w:ind w:left="0" w:firstLine="0"/>
              <w:jc w:val="center"/>
              <w:rPr>
                <w:sz w:val="18"/>
                <w:szCs w:val="18"/>
              </w:rPr>
            </w:pPr>
          </w:p>
        </w:tc>
        <w:tc>
          <w:tcPr>
            <w:tcW w:w="1276" w:type="dxa"/>
          </w:tcPr>
          <w:p w14:paraId="7FE8D381" w14:textId="77777777" w:rsidR="00422754" w:rsidRPr="00775F88" w:rsidRDefault="00422754" w:rsidP="007C7476">
            <w:pPr>
              <w:pStyle w:val="IFCNormalTextII"/>
              <w:spacing w:line="240" w:lineRule="auto"/>
              <w:ind w:left="0" w:firstLine="0"/>
              <w:jc w:val="center"/>
              <w:rPr>
                <w:sz w:val="18"/>
                <w:szCs w:val="18"/>
              </w:rPr>
            </w:pPr>
          </w:p>
        </w:tc>
        <w:tc>
          <w:tcPr>
            <w:tcW w:w="2779" w:type="dxa"/>
          </w:tcPr>
          <w:p w14:paraId="2207062F" w14:textId="77777777" w:rsidR="00422754" w:rsidRDefault="00422754" w:rsidP="007C7476">
            <w:pPr>
              <w:pStyle w:val="IFCNormalTextII"/>
              <w:spacing w:line="240" w:lineRule="auto"/>
              <w:ind w:left="0" w:firstLine="0"/>
              <w:rPr>
                <w:sz w:val="18"/>
                <w:szCs w:val="18"/>
              </w:rPr>
            </w:pPr>
          </w:p>
        </w:tc>
      </w:tr>
      <w:tr w:rsidR="00422754" w:rsidRPr="00775F88" w14:paraId="54A05DDC" w14:textId="77777777" w:rsidTr="007C7476">
        <w:tc>
          <w:tcPr>
            <w:tcW w:w="2779" w:type="dxa"/>
          </w:tcPr>
          <w:p w14:paraId="4C0571F3" w14:textId="273DA3E7" w:rsidR="00422754" w:rsidRDefault="00422754" w:rsidP="007C7476">
            <w:pPr>
              <w:pStyle w:val="IFCNormalTextII"/>
              <w:spacing w:line="240" w:lineRule="auto"/>
              <w:ind w:left="0" w:firstLine="0"/>
              <w:rPr>
                <w:sz w:val="18"/>
                <w:szCs w:val="18"/>
              </w:rPr>
            </w:pPr>
            <w:r>
              <w:rPr>
                <w:sz w:val="18"/>
                <w:szCs w:val="18"/>
              </w:rPr>
              <w:t>Tanggal Berlaku</w:t>
            </w:r>
          </w:p>
        </w:tc>
        <w:tc>
          <w:tcPr>
            <w:tcW w:w="1091" w:type="dxa"/>
          </w:tcPr>
          <w:p w14:paraId="07F15D09" w14:textId="77777777" w:rsidR="00422754" w:rsidRPr="00775F88" w:rsidRDefault="00422754" w:rsidP="007C7476">
            <w:pPr>
              <w:pStyle w:val="IFCNormalTextII"/>
              <w:spacing w:line="240" w:lineRule="auto"/>
              <w:ind w:left="0" w:firstLine="0"/>
              <w:jc w:val="center"/>
              <w:rPr>
                <w:sz w:val="18"/>
                <w:szCs w:val="18"/>
              </w:rPr>
            </w:pPr>
          </w:p>
        </w:tc>
        <w:tc>
          <w:tcPr>
            <w:tcW w:w="949" w:type="dxa"/>
          </w:tcPr>
          <w:p w14:paraId="518AC902" w14:textId="77777777" w:rsidR="00422754" w:rsidRPr="00775F88" w:rsidRDefault="00422754" w:rsidP="007C7476">
            <w:pPr>
              <w:pStyle w:val="IFCNormalTextII"/>
              <w:spacing w:line="240" w:lineRule="auto"/>
              <w:ind w:left="0" w:firstLine="0"/>
              <w:jc w:val="center"/>
              <w:rPr>
                <w:sz w:val="18"/>
                <w:szCs w:val="18"/>
              </w:rPr>
            </w:pPr>
          </w:p>
        </w:tc>
        <w:tc>
          <w:tcPr>
            <w:tcW w:w="1276" w:type="dxa"/>
          </w:tcPr>
          <w:p w14:paraId="544E280B" w14:textId="77777777" w:rsidR="00422754" w:rsidRPr="00775F88" w:rsidRDefault="00422754" w:rsidP="007C7476">
            <w:pPr>
              <w:pStyle w:val="IFCNormalTextII"/>
              <w:spacing w:line="240" w:lineRule="auto"/>
              <w:ind w:left="0" w:firstLine="0"/>
              <w:jc w:val="center"/>
              <w:rPr>
                <w:sz w:val="18"/>
                <w:szCs w:val="18"/>
              </w:rPr>
            </w:pPr>
          </w:p>
        </w:tc>
        <w:tc>
          <w:tcPr>
            <w:tcW w:w="2779" w:type="dxa"/>
          </w:tcPr>
          <w:p w14:paraId="5563116D" w14:textId="77777777" w:rsidR="00422754" w:rsidRDefault="00422754" w:rsidP="007C7476">
            <w:pPr>
              <w:pStyle w:val="IFCNormalTextII"/>
              <w:spacing w:line="240" w:lineRule="auto"/>
              <w:ind w:left="0" w:firstLine="0"/>
              <w:rPr>
                <w:sz w:val="18"/>
                <w:szCs w:val="18"/>
              </w:rPr>
            </w:pPr>
          </w:p>
        </w:tc>
      </w:tr>
      <w:tr w:rsidR="00422754" w:rsidRPr="00775F88" w14:paraId="7D345F7B" w14:textId="77777777" w:rsidTr="007C7476">
        <w:tc>
          <w:tcPr>
            <w:tcW w:w="2779" w:type="dxa"/>
          </w:tcPr>
          <w:p w14:paraId="2E7F9CD8" w14:textId="5D3FEF7D" w:rsidR="00422754" w:rsidRDefault="00422754" w:rsidP="007C7476">
            <w:pPr>
              <w:pStyle w:val="IFCNormalTextII"/>
              <w:spacing w:line="240" w:lineRule="auto"/>
              <w:ind w:left="0" w:firstLine="0"/>
              <w:rPr>
                <w:sz w:val="18"/>
                <w:szCs w:val="18"/>
              </w:rPr>
            </w:pPr>
            <w:r>
              <w:rPr>
                <w:sz w:val="18"/>
                <w:szCs w:val="18"/>
              </w:rPr>
              <w:t>Nomor SDKP (Domisili)</w:t>
            </w:r>
          </w:p>
        </w:tc>
        <w:tc>
          <w:tcPr>
            <w:tcW w:w="1091" w:type="dxa"/>
          </w:tcPr>
          <w:p w14:paraId="70B0DAA4" w14:textId="77777777" w:rsidR="00422754" w:rsidRPr="00775F88" w:rsidRDefault="00422754" w:rsidP="007C7476">
            <w:pPr>
              <w:pStyle w:val="IFCNormalTextII"/>
              <w:spacing w:line="240" w:lineRule="auto"/>
              <w:ind w:left="0" w:firstLine="0"/>
              <w:jc w:val="center"/>
              <w:rPr>
                <w:sz w:val="18"/>
                <w:szCs w:val="18"/>
              </w:rPr>
            </w:pPr>
          </w:p>
        </w:tc>
        <w:tc>
          <w:tcPr>
            <w:tcW w:w="949" w:type="dxa"/>
          </w:tcPr>
          <w:p w14:paraId="4BC0AD0E" w14:textId="77777777" w:rsidR="00422754" w:rsidRPr="00775F88" w:rsidRDefault="00422754" w:rsidP="007C7476">
            <w:pPr>
              <w:pStyle w:val="IFCNormalTextII"/>
              <w:spacing w:line="240" w:lineRule="auto"/>
              <w:ind w:left="0" w:firstLine="0"/>
              <w:jc w:val="center"/>
              <w:rPr>
                <w:sz w:val="18"/>
                <w:szCs w:val="18"/>
              </w:rPr>
            </w:pPr>
          </w:p>
        </w:tc>
        <w:tc>
          <w:tcPr>
            <w:tcW w:w="1276" w:type="dxa"/>
          </w:tcPr>
          <w:p w14:paraId="39BBC615" w14:textId="77777777" w:rsidR="00422754" w:rsidRPr="00775F88" w:rsidRDefault="00422754" w:rsidP="007C7476">
            <w:pPr>
              <w:pStyle w:val="IFCNormalTextII"/>
              <w:spacing w:line="240" w:lineRule="auto"/>
              <w:ind w:left="0" w:firstLine="0"/>
              <w:jc w:val="center"/>
              <w:rPr>
                <w:sz w:val="18"/>
                <w:szCs w:val="18"/>
              </w:rPr>
            </w:pPr>
          </w:p>
        </w:tc>
        <w:tc>
          <w:tcPr>
            <w:tcW w:w="2779" w:type="dxa"/>
          </w:tcPr>
          <w:p w14:paraId="73AADEDB" w14:textId="77777777" w:rsidR="00422754" w:rsidRDefault="00422754" w:rsidP="007C7476">
            <w:pPr>
              <w:pStyle w:val="IFCNormalTextII"/>
              <w:spacing w:line="240" w:lineRule="auto"/>
              <w:ind w:left="0" w:firstLine="0"/>
              <w:rPr>
                <w:sz w:val="18"/>
                <w:szCs w:val="18"/>
              </w:rPr>
            </w:pPr>
          </w:p>
        </w:tc>
      </w:tr>
      <w:tr w:rsidR="00422754" w:rsidRPr="00775F88" w14:paraId="17A24C7B" w14:textId="77777777" w:rsidTr="007C7476">
        <w:tc>
          <w:tcPr>
            <w:tcW w:w="2779" w:type="dxa"/>
          </w:tcPr>
          <w:p w14:paraId="36EFF5C9" w14:textId="485CD7A3" w:rsidR="00422754" w:rsidRDefault="00422754" w:rsidP="007C7476">
            <w:pPr>
              <w:pStyle w:val="IFCNormalTextII"/>
              <w:spacing w:line="240" w:lineRule="auto"/>
              <w:ind w:left="0" w:firstLine="0"/>
              <w:rPr>
                <w:sz w:val="18"/>
                <w:szCs w:val="18"/>
              </w:rPr>
            </w:pPr>
            <w:r>
              <w:rPr>
                <w:sz w:val="18"/>
                <w:szCs w:val="18"/>
              </w:rPr>
              <w:t>Tanggal Berklaku</w:t>
            </w:r>
          </w:p>
        </w:tc>
        <w:tc>
          <w:tcPr>
            <w:tcW w:w="1091" w:type="dxa"/>
          </w:tcPr>
          <w:p w14:paraId="2EB4E362" w14:textId="77777777" w:rsidR="00422754" w:rsidRPr="00775F88" w:rsidRDefault="00422754" w:rsidP="007C7476">
            <w:pPr>
              <w:pStyle w:val="IFCNormalTextII"/>
              <w:spacing w:line="240" w:lineRule="auto"/>
              <w:ind w:left="0" w:firstLine="0"/>
              <w:jc w:val="center"/>
              <w:rPr>
                <w:sz w:val="18"/>
                <w:szCs w:val="18"/>
              </w:rPr>
            </w:pPr>
          </w:p>
        </w:tc>
        <w:tc>
          <w:tcPr>
            <w:tcW w:w="949" w:type="dxa"/>
          </w:tcPr>
          <w:p w14:paraId="6C83E564" w14:textId="77777777" w:rsidR="00422754" w:rsidRPr="00775F88" w:rsidRDefault="00422754" w:rsidP="007C7476">
            <w:pPr>
              <w:pStyle w:val="IFCNormalTextII"/>
              <w:spacing w:line="240" w:lineRule="auto"/>
              <w:ind w:left="0" w:firstLine="0"/>
              <w:jc w:val="center"/>
              <w:rPr>
                <w:sz w:val="18"/>
                <w:szCs w:val="18"/>
              </w:rPr>
            </w:pPr>
          </w:p>
        </w:tc>
        <w:tc>
          <w:tcPr>
            <w:tcW w:w="1276" w:type="dxa"/>
          </w:tcPr>
          <w:p w14:paraId="1B040F69" w14:textId="77777777" w:rsidR="00422754" w:rsidRPr="00775F88" w:rsidRDefault="00422754" w:rsidP="007C7476">
            <w:pPr>
              <w:pStyle w:val="IFCNormalTextII"/>
              <w:spacing w:line="240" w:lineRule="auto"/>
              <w:ind w:left="0" w:firstLine="0"/>
              <w:jc w:val="center"/>
              <w:rPr>
                <w:sz w:val="18"/>
                <w:szCs w:val="18"/>
              </w:rPr>
            </w:pPr>
          </w:p>
        </w:tc>
        <w:tc>
          <w:tcPr>
            <w:tcW w:w="2779" w:type="dxa"/>
          </w:tcPr>
          <w:p w14:paraId="05D00025" w14:textId="77777777" w:rsidR="00422754" w:rsidRDefault="00422754" w:rsidP="007C7476">
            <w:pPr>
              <w:pStyle w:val="IFCNormalTextII"/>
              <w:spacing w:line="240" w:lineRule="auto"/>
              <w:ind w:left="0" w:firstLine="0"/>
              <w:rPr>
                <w:sz w:val="18"/>
                <w:szCs w:val="18"/>
              </w:rPr>
            </w:pPr>
          </w:p>
        </w:tc>
      </w:tr>
      <w:tr w:rsidR="00422754" w:rsidRPr="00775F88" w14:paraId="6FE3CA25" w14:textId="77777777" w:rsidTr="007C7476">
        <w:tc>
          <w:tcPr>
            <w:tcW w:w="2779" w:type="dxa"/>
          </w:tcPr>
          <w:p w14:paraId="063F1EC5" w14:textId="09E45A1C" w:rsidR="00422754" w:rsidRDefault="00422754" w:rsidP="007C7476">
            <w:pPr>
              <w:pStyle w:val="IFCNormalTextII"/>
              <w:spacing w:line="240" w:lineRule="auto"/>
              <w:ind w:left="0" w:firstLine="0"/>
              <w:rPr>
                <w:sz w:val="18"/>
                <w:szCs w:val="18"/>
              </w:rPr>
            </w:pPr>
            <w:r>
              <w:rPr>
                <w:sz w:val="18"/>
                <w:szCs w:val="18"/>
              </w:rPr>
              <w:t xml:space="preserve">Nomor </w:t>
            </w:r>
            <w:r w:rsidR="00186C6B">
              <w:rPr>
                <w:sz w:val="18"/>
                <w:szCs w:val="18"/>
              </w:rPr>
              <w:t>NPWP (Jika ada)</w:t>
            </w:r>
          </w:p>
        </w:tc>
        <w:tc>
          <w:tcPr>
            <w:tcW w:w="1091" w:type="dxa"/>
          </w:tcPr>
          <w:p w14:paraId="3E8C17A0" w14:textId="77777777" w:rsidR="00422754" w:rsidRPr="00775F88" w:rsidRDefault="00422754" w:rsidP="007C7476">
            <w:pPr>
              <w:pStyle w:val="IFCNormalTextII"/>
              <w:spacing w:line="240" w:lineRule="auto"/>
              <w:ind w:left="0" w:firstLine="0"/>
              <w:jc w:val="center"/>
              <w:rPr>
                <w:sz w:val="18"/>
                <w:szCs w:val="18"/>
              </w:rPr>
            </w:pPr>
          </w:p>
        </w:tc>
        <w:tc>
          <w:tcPr>
            <w:tcW w:w="949" w:type="dxa"/>
          </w:tcPr>
          <w:p w14:paraId="1F732779" w14:textId="77777777" w:rsidR="00422754" w:rsidRPr="00775F88" w:rsidRDefault="00422754" w:rsidP="007C7476">
            <w:pPr>
              <w:pStyle w:val="IFCNormalTextII"/>
              <w:spacing w:line="240" w:lineRule="auto"/>
              <w:ind w:left="0" w:firstLine="0"/>
              <w:jc w:val="center"/>
              <w:rPr>
                <w:sz w:val="18"/>
                <w:szCs w:val="18"/>
              </w:rPr>
            </w:pPr>
          </w:p>
        </w:tc>
        <w:tc>
          <w:tcPr>
            <w:tcW w:w="1276" w:type="dxa"/>
          </w:tcPr>
          <w:p w14:paraId="1FBE1856" w14:textId="77777777" w:rsidR="00422754" w:rsidRPr="00775F88" w:rsidRDefault="00422754" w:rsidP="007C7476">
            <w:pPr>
              <w:pStyle w:val="IFCNormalTextII"/>
              <w:spacing w:line="240" w:lineRule="auto"/>
              <w:ind w:left="0" w:firstLine="0"/>
              <w:jc w:val="center"/>
              <w:rPr>
                <w:sz w:val="18"/>
                <w:szCs w:val="18"/>
              </w:rPr>
            </w:pPr>
          </w:p>
        </w:tc>
        <w:tc>
          <w:tcPr>
            <w:tcW w:w="2779" w:type="dxa"/>
          </w:tcPr>
          <w:p w14:paraId="5AB86ABD" w14:textId="77777777" w:rsidR="00422754" w:rsidRDefault="00422754" w:rsidP="007C7476">
            <w:pPr>
              <w:pStyle w:val="IFCNormalTextII"/>
              <w:spacing w:line="240" w:lineRule="auto"/>
              <w:ind w:left="0" w:firstLine="0"/>
              <w:rPr>
                <w:sz w:val="18"/>
                <w:szCs w:val="18"/>
              </w:rPr>
            </w:pPr>
          </w:p>
        </w:tc>
      </w:tr>
      <w:tr w:rsidR="00186C6B" w:rsidRPr="00775F88" w14:paraId="6C0E3C76" w14:textId="77777777" w:rsidTr="007C7476">
        <w:tc>
          <w:tcPr>
            <w:tcW w:w="2779" w:type="dxa"/>
          </w:tcPr>
          <w:p w14:paraId="1142BF2F" w14:textId="79325C92" w:rsidR="00186C6B" w:rsidRDefault="00186C6B" w:rsidP="007C7476">
            <w:pPr>
              <w:pStyle w:val="IFCNormalTextII"/>
              <w:spacing w:line="240" w:lineRule="auto"/>
              <w:ind w:left="0" w:firstLine="0"/>
              <w:rPr>
                <w:sz w:val="18"/>
                <w:szCs w:val="18"/>
              </w:rPr>
            </w:pPr>
            <w:r>
              <w:rPr>
                <w:sz w:val="18"/>
                <w:szCs w:val="18"/>
              </w:rPr>
              <w:t>Tanggal Berlaku</w:t>
            </w:r>
          </w:p>
        </w:tc>
        <w:tc>
          <w:tcPr>
            <w:tcW w:w="1091" w:type="dxa"/>
          </w:tcPr>
          <w:p w14:paraId="48AD164F" w14:textId="77777777" w:rsidR="00186C6B" w:rsidRPr="00775F88" w:rsidRDefault="00186C6B" w:rsidP="007C7476">
            <w:pPr>
              <w:pStyle w:val="IFCNormalTextII"/>
              <w:spacing w:line="240" w:lineRule="auto"/>
              <w:ind w:left="0" w:firstLine="0"/>
              <w:jc w:val="center"/>
              <w:rPr>
                <w:sz w:val="18"/>
                <w:szCs w:val="18"/>
              </w:rPr>
            </w:pPr>
          </w:p>
        </w:tc>
        <w:tc>
          <w:tcPr>
            <w:tcW w:w="949" w:type="dxa"/>
          </w:tcPr>
          <w:p w14:paraId="333DC34B" w14:textId="77777777" w:rsidR="00186C6B" w:rsidRPr="00775F88" w:rsidRDefault="00186C6B" w:rsidP="007C7476">
            <w:pPr>
              <w:pStyle w:val="IFCNormalTextII"/>
              <w:spacing w:line="240" w:lineRule="auto"/>
              <w:ind w:left="0" w:firstLine="0"/>
              <w:jc w:val="center"/>
              <w:rPr>
                <w:sz w:val="18"/>
                <w:szCs w:val="18"/>
              </w:rPr>
            </w:pPr>
          </w:p>
        </w:tc>
        <w:tc>
          <w:tcPr>
            <w:tcW w:w="1276" w:type="dxa"/>
          </w:tcPr>
          <w:p w14:paraId="6379F1FB" w14:textId="77777777" w:rsidR="00186C6B" w:rsidRPr="00775F88" w:rsidRDefault="00186C6B" w:rsidP="007C7476">
            <w:pPr>
              <w:pStyle w:val="IFCNormalTextII"/>
              <w:spacing w:line="240" w:lineRule="auto"/>
              <w:ind w:left="0" w:firstLine="0"/>
              <w:jc w:val="center"/>
              <w:rPr>
                <w:sz w:val="18"/>
                <w:szCs w:val="18"/>
              </w:rPr>
            </w:pPr>
          </w:p>
        </w:tc>
        <w:tc>
          <w:tcPr>
            <w:tcW w:w="2779" w:type="dxa"/>
          </w:tcPr>
          <w:p w14:paraId="58450CF0" w14:textId="77777777" w:rsidR="00186C6B" w:rsidRDefault="00186C6B" w:rsidP="007C7476">
            <w:pPr>
              <w:pStyle w:val="IFCNormalTextII"/>
              <w:spacing w:line="240" w:lineRule="auto"/>
              <w:ind w:left="0" w:firstLine="0"/>
              <w:rPr>
                <w:sz w:val="18"/>
                <w:szCs w:val="18"/>
              </w:rPr>
            </w:pPr>
          </w:p>
        </w:tc>
      </w:tr>
      <w:tr w:rsidR="00186C6B" w:rsidRPr="00775F88" w14:paraId="5955974C" w14:textId="77777777" w:rsidTr="007C7476">
        <w:tc>
          <w:tcPr>
            <w:tcW w:w="2779" w:type="dxa"/>
          </w:tcPr>
          <w:p w14:paraId="26BD0583" w14:textId="439A3179" w:rsidR="00186C6B" w:rsidRDefault="00186C6B" w:rsidP="007C7476">
            <w:pPr>
              <w:pStyle w:val="IFCNormalTextII"/>
              <w:spacing w:line="240" w:lineRule="auto"/>
              <w:ind w:left="0" w:firstLine="0"/>
              <w:rPr>
                <w:sz w:val="18"/>
                <w:szCs w:val="18"/>
              </w:rPr>
            </w:pPr>
            <w:r>
              <w:rPr>
                <w:sz w:val="18"/>
                <w:szCs w:val="18"/>
              </w:rPr>
              <w:t>Bidang Usaha</w:t>
            </w:r>
          </w:p>
        </w:tc>
        <w:tc>
          <w:tcPr>
            <w:tcW w:w="1091" w:type="dxa"/>
          </w:tcPr>
          <w:p w14:paraId="3C892B16" w14:textId="77777777" w:rsidR="00186C6B" w:rsidRPr="00775F88" w:rsidRDefault="00186C6B" w:rsidP="007C7476">
            <w:pPr>
              <w:pStyle w:val="IFCNormalTextII"/>
              <w:spacing w:line="240" w:lineRule="auto"/>
              <w:ind w:left="0" w:firstLine="0"/>
              <w:jc w:val="center"/>
              <w:rPr>
                <w:sz w:val="18"/>
                <w:szCs w:val="18"/>
              </w:rPr>
            </w:pPr>
          </w:p>
        </w:tc>
        <w:tc>
          <w:tcPr>
            <w:tcW w:w="949" w:type="dxa"/>
          </w:tcPr>
          <w:p w14:paraId="7546C32E" w14:textId="77777777" w:rsidR="00186C6B" w:rsidRPr="00775F88" w:rsidRDefault="00186C6B" w:rsidP="007C7476">
            <w:pPr>
              <w:pStyle w:val="IFCNormalTextII"/>
              <w:spacing w:line="240" w:lineRule="auto"/>
              <w:ind w:left="0" w:firstLine="0"/>
              <w:jc w:val="center"/>
              <w:rPr>
                <w:sz w:val="18"/>
                <w:szCs w:val="18"/>
              </w:rPr>
            </w:pPr>
          </w:p>
        </w:tc>
        <w:tc>
          <w:tcPr>
            <w:tcW w:w="1276" w:type="dxa"/>
          </w:tcPr>
          <w:p w14:paraId="36BAB3E6" w14:textId="77777777" w:rsidR="00186C6B" w:rsidRPr="00775F88" w:rsidRDefault="00186C6B" w:rsidP="007C7476">
            <w:pPr>
              <w:pStyle w:val="IFCNormalTextII"/>
              <w:spacing w:line="240" w:lineRule="auto"/>
              <w:ind w:left="0" w:firstLine="0"/>
              <w:jc w:val="center"/>
              <w:rPr>
                <w:sz w:val="18"/>
                <w:szCs w:val="18"/>
              </w:rPr>
            </w:pPr>
          </w:p>
        </w:tc>
        <w:tc>
          <w:tcPr>
            <w:tcW w:w="2779" w:type="dxa"/>
          </w:tcPr>
          <w:p w14:paraId="33943F85" w14:textId="77777777" w:rsidR="00186C6B" w:rsidRDefault="00186C6B" w:rsidP="007C7476">
            <w:pPr>
              <w:pStyle w:val="IFCNormalTextII"/>
              <w:spacing w:line="240" w:lineRule="auto"/>
              <w:ind w:left="0" w:firstLine="0"/>
              <w:rPr>
                <w:sz w:val="18"/>
                <w:szCs w:val="18"/>
              </w:rPr>
            </w:pPr>
          </w:p>
        </w:tc>
      </w:tr>
      <w:tr w:rsidR="00186C6B" w:rsidRPr="00775F88" w14:paraId="0E134D05" w14:textId="77777777" w:rsidTr="007C7476">
        <w:tc>
          <w:tcPr>
            <w:tcW w:w="2779" w:type="dxa"/>
          </w:tcPr>
          <w:p w14:paraId="668E8F10" w14:textId="3C6CFA21" w:rsidR="00186C6B" w:rsidRDefault="00877A18" w:rsidP="007C7476">
            <w:pPr>
              <w:pStyle w:val="IFCNormalTextII"/>
              <w:spacing w:line="240" w:lineRule="auto"/>
              <w:ind w:left="0" w:firstLine="0"/>
              <w:rPr>
                <w:sz w:val="18"/>
                <w:szCs w:val="18"/>
              </w:rPr>
            </w:pPr>
            <w:r>
              <w:rPr>
                <w:sz w:val="18"/>
                <w:szCs w:val="18"/>
              </w:rPr>
              <w:t>Alamat Perusahaan (sesuai SKDP)</w:t>
            </w:r>
          </w:p>
        </w:tc>
        <w:tc>
          <w:tcPr>
            <w:tcW w:w="1091" w:type="dxa"/>
          </w:tcPr>
          <w:p w14:paraId="06134829" w14:textId="77777777" w:rsidR="00186C6B" w:rsidRPr="00775F88" w:rsidRDefault="00186C6B" w:rsidP="007C7476">
            <w:pPr>
              <w:pStyle w:val="IFCNormalTextII"/>
              <w:spacing w:line="240" w:lineRule="auto"/>
              <w:ind w:left="0" w:firstLine="0"/>
              <w:jc w:val="center"/>
              <w:rPr>
                <w:sz w:val="18"/>
                <w:szCs w:val="18"/>
              </w:rPr>
            </w:pPr>
          </w:p>
        </w:tc>
        <w:tc>
          <w:tcPr>
            <w:tcW w:w="949" w:type="dxa"/>
          </w:tcPr>
          <w:p w14:paraId="2CC3FD3A" w14:textId="77777777" w:rsidR="00186C6B" w:rsidRPr="00775F88" w:rsidRDefault="00186C6B" w:rsidP="007C7476">
            <w:pPr>
              <w:pStyle w:val="IFCNormalTextII"/>
              <w:spacing w:line="240" w:lineRule="auto"/>
              <w:ind w:left="0" w:firstLine="0"/>
              <w:jc w:val="center"/>
              <w:rPr>
                <w:sz w:val="18"/>
                <w:szCs w:val="18"/>
              </w:rPr>
            </w:pPr>
          </w:p>
        </w:tc>
        <w:tc>
          <w:tcPr>
            <w:tcW w:w="1276" w:type="dxa"/>
          </w:tcPr>
          <w:p w14:paraId="75D6539D" w14:textId="77777777" w:rsidR="00186C6B" w:rsidRPr="00775F88" w:rsidRDefault="00186C6B" w:rsidP="007C7476">
            <w:pPr>
              <w:pStyle w:val="IFCNormalTextII"/>
              <w:spacing w:line="240" w:lineRule="auto"/>
              <w:ind w:left="0" w:firstLine="0"/>
              <w:jc w:val="center"/>
              <w:rPr>
                <w:sz w:val="18"/>
                <w:szCs w:val="18"/>
              </w:rPr>
            </w:pPr>
          </w:p>
        </w:tc>
        <w:tc>
          <w:tcPr>
            <w:tcW w:w="2779" w:type="dxa"/>
          </w:tcPr>
          <w:p w14:paraId="3A529B0E" w14:textId="77777777" w:rsidR="00186C6B" w:rsidRDefault="00186C6B" w:rsidP="007C7476">
            <w:pPr>
              <w:pStyle w:val="IFCNormalTextII"/>
              <w:spacing w:line="240" w:lineRule="auto"/>
              <w:ind w:left="0" w:firstLine="0"/>
              <w:rPr>
                <w:sz w:val="18"/>
                <w:szCs w:val="18"/>
              </w:rPr>
            </w:pPr>
          </w:p>
        </w:tc>
      </w:tr>
      <w:tr w:rsidR="00877A18" w:rsidRPr="00775F88" w14:paraId="18A7F265" w14:textId="77777777" w:rsidTr="007C7476">
        <w:tc>
          <w:tcPr>
            <w:tcW w:w="2779" w:type="dxa"/>
          </w:tcPr>
          <w:p w14:paraId="23C36956" w14:textId="7E0ABD9E" w:rsidR="00877A18" w:rsidRDefault="00877A18" w:rsidP="007C7476">
            <w:pPr>
              <w:pStyle w:val="IFCNormalTextII"/>
              <w:spacing w:line="240" w:lineRule="auto"/>
              <w:ind w:left="0" w:firstLine="0"/>
              <w:rPr>
                <w:sz w:val="18"/>
                <w:szCs w:val="18"/>
              </w:rPr>
            </w:pPr>
            <w:r>
              <w:rPr>
                <w:sz w:val="18"/>
                <w:szCs w:val="18"/>
              </w:rPr>
              <w:t>Kota</w:t>
            </w:r>
          </w:p>
        </w:tc>
        <w:tc>
          <w:tcPr>
            <w:tcW w:w="1091" w:type="dxa"/>
          </w:tcPr>
          <w:p w14:paraId="1AACD053" w14:textId="77777777" w:rsidR="00877A18" w:rsidRPr="00775F88" w:rsidRDefault="00877A18" w:rsidP="007C7476">
            <w:pPr>
              <w:pStyle w:val="IFCNormalTextII"/>
              <w:spacing w:line="240" w:lineRule="auto"/>
              <w:ind w:left="0" w:firstLine="0"/>
              <w:jc w:val="center"/>
              <w:rPr>
                <w:sz w:val="18"/>
                <w:szCs w:val="18"/>
              </w:rPr>
            </w:pPr>
          </w:p>
        </w:tc>
        <w:tc>
          <w:tcPr>
            <w:tcW w:w="949" w:type="dxa"/>
          </w:tcPr>
          <w:p w14:paraId="72C0CFF3" w14:textId="77777777" w:rsidR="00877A18" w:rsidRPr="00775F88" w:rsidRDefault="00877A18" w:rsidP="007C7476">
            <w:pPr>
              <w:pStyle w:val="IFCNormalTextII"/>
              <w:spacing w:line="240" w:lineRule="auto"/>
              <w:ind w:left="0" w:firstLine="0"/>
              <w:jc w:val="center"/>
              <w:rPr>
                <w:sz w:val="18"/>
                <w:szCs w:val="18"/>
              </w:rPr>
            </w:pPr>
          </w:p>
        </w:tc>
        <w:tc>
          <w:tcPr>
            <w:tcW w:w="1276" w:type="dxa"/>
          </w:tcPr>
          <w:p w14:paraId="69F68846" w14:textId="77777777" w:rsidR="00877A18" w:rsidRPr="00775F88" w:rsidRDefault="00877A18" w:rsidP="007C7476">
            <w:pPr>
              <w:pStyle w:val="IFCNormalTextII"/>
              <w:spacing w:line="240" w:lineRule="auto"/>
              <w:ind w:left="0" w:firstLine="0"/>
              <w:jc w:val="center"/>
              <w:rPr>
                <w:sz w:val="18"/>
                <w:szCs w:val="18"/>
              </w:rPr>
            </w:pPr>
          </w:p>
        </w:tc>
        <w:tc>
          <w:tcPr>
            <w:tcW w:w="2779" w:type="dxa"/>
          </w:tcPr>
          <w:p w14:paraId="31D6CDF5" w14:textId="77777777" w:rsidR="00877A18" w:rsidRDefault="00877A18" w:rsidP="007C7476">
            <w:pPr>
              <w:pStyle w:val="IFCNormalTextII"/>
              <w:spacing w:line="240" w:lineRule="auto"/>
              <w:ind w:left="0" w:firstLine="0"/>
              <w:rPr>
                <w:sz w:val="18"/>
                <w:szCs w:val="18"/>
              </w:rPr>
            </w:pPr>
          </w:p>
        </w:tc>
      </w:tr>
      <w:tr w:rsidR="00877A18" w:rsidRPr="00775F88" w14:paraId="5D6B03C7" w14:textId="77777777" w:rsidTr="007C7476">
        <w:tc>
          <w:tcPr>
            <w:tcW w:w="2779" w:type="dxa"/>
          </w:tcPr>
          <w:p w14:paraId="7BE48765" w14:textId="6D7CD350" w:rsidR="00877A18" w:rsidRDefault="00877A18" w:rsidP="007C7476">
            <w:pPr>
              <w:pStyle w:val="IFCNormalTextII"/>
              <w:spacing w:line="240" w:lineRule="auto"/>
              <w:ind w:left="0" w:firstLine="0"/>
              <w:rPr>
                <w:sz w:val="18"/>
                <w:szCs w:val="18"/>
              </w:rPr>
            </w:pPr>
            <w:r>
              <w:rPr>
                <w:sz w:val="18"/>
                <w:szCs w:val="18"/>
              </w:rPr>
              <w:t>Kode Pos</w:t>
            </w:r>
          </w:p>
        </w:tc>
        <w:tc>
          <w:tcPr>
            <w:tcW w:w="1091" w:type="dxa"/>
          </w:tcPr>
          <w:p w14:paraId="092B15EC" w14:textId="77777777" w:rsidR="00877A18" w:rsidRPr="00775F88" w:rsidRDefault="00877A18" w:rsidP="007C7476">
            <w:pPr>
              <w:pStyle w:val="IFCNormalTextII"/>
              <w:spacing w:line="240" w:lineRule="auto"/>
              <w:ind w:left="0" w:firstLine="0"/>
              <w:jc w:val="center"/>
              <w:rPr>
                <w:sz w:val="18"/>
                <w:szCs w:val="18"/>
              </w:rPr>
            </w:pPr>
          </w:p>
        </w:tc>
        <w:tc>
          <w:tcPr>
            <w:tcW w:w="949" w:type="dxa"/>
          </w:tcPr>
          <w:p w14:paraId="54F4A552" w14:textId="77777777" w:rsidR="00877A18" w:rsidRPr="00775F88" w:rsidRDefault="00877A18" w:rsidP="007C7476">
            <w:pPr>
              <w:pStyle w:val="IFCNormalTextII"/>
              <w:spacing w:line="240" w:lineRule="auto"/>
              <w:ind w:left="0" w:firstLine="0"/>
              <w:jc w:val="center"/>
              <w:rPr>
                <w:sz w:val="18"/>
                <w:szCs w:val="18"/>
              </w:rPr>
            </w:pPr>
          </w:p>
        </w:tc>
        <w:tc>
          <w:tcPr>
            <w:tcW w:w="1276" w:type="dxa"/>
          </w:tcPr>
          <w:p w14:paraId="48772988" w14:textId="77777777" w:rsidR="00877A18" w:rsidRPr="00775F88" w:rsidRDefault="00877A18" w:rsidP="007C7476">
            <w:pPr>
              <w:pStyle w:val="IFCNormalTextII"/>
              <w:spacing w:line="240" w:lineRule="auto"/>
              <w:ind w:left="0" w:firstLine="0"/>
              <w:jc w:val="center"/>
              <w:rPr>
                <w:sz w:val="18"/>
                <w:szCs w:val="18"/>
              </w:rPr>
            </w:pPr>
          </w:p>
        </w:tc>
        <w:tc>
          <w:tcPr>
            <w:tcW w:w="2779" w:type="dxa"/>
          </w:tcPr>
          <w:p w14:paraId="1E813215" w14:textId="77777777" w:rsidR="00877A18" w:rsidRDefault="00877A18" w:rsidP="007C7476">
            <w:pPr>
              <w:pStyle w:val="IFCNormalTextII"/>
              <w:spacing w:line="240" w:lineRule="auto"/>
              <w:ind w:left="0" w:firstLine="0"/>
              <w:rPr>
                <w:sz w:val="18"/>
                <w:szCs w:val="18"/>
              </w:rPr>
            </w:pPr>
          </w:p>
        </w:tc>
      </w:tr>
      <w:tr w:rsidR="00877A18" w:rsidRPr="00775F88" w14:paraId="251AA2BF" w14:textId="77777777" w:rsidTr="007C7476">
        <w:tc>
          <w:tcPr>
            <w:tcW w:w="2779" w:type="dxa"/>
          </w:tcPr>
          <w:p w14:paraId="1AFB86AB" w14:textId="09E24DAF" w:rsidR="00877A18" w:rsidRDefault="00877A18" w:rsidP="007C7476">
            <w:pPr>
              <w:pStyle w:val="IFCNormalTextII"/>
              <w:spacing w:line="240" w:lineRule="auto"/>
              <w:ind w:left="0" w:firstLine="0"/>
              <w:rPr>
                <w:sz w:val="18"/>
                <w:szCs w:val="18"/>
              </w:rPr>
            </w:pPr>
            <w:r>
              <w:rPr>
                <w:sz w:val="18"/>
                <w:szCs w:val="18"/>
              </w:rPr>
              <w:t xml:space="preserve">Aset Perusahaan </w:t>
            </w:r>
          </w:p>
        </w:tc>
        <w:tc>
          <w:tcPr>
            <w:tcW w:w="1091" w:type="dxa"/>
          </w:tcPr>
          <w:p w14:paraId="3E6A1A66" w14:textId="77777777" w:rsidR="00877A18" w:rsidRPr="00775F88" w:rsidRDefault="00877A18" w:rsidP="007C7476">
            <w:pPr>
              <w:pStyle w:val="IFCNormalTextII"/>
              <w:spacing w:line="240" w:lineRule="auto"/>
              <w:ind w:left="0" w:firstLine="0"/>
              <w:jc w:val="center"/>
              <w:rPr>
                <w:sz w:val="18"/>
                <w:szCs w:val="18"/>
              </w:rPr>
            </w:pPr>
          </w:p>
        </w:tc>
        <w:tc>
          <w:tcPr>
            <w:tcW w:w="949" w:type="dxa"/>
          </w:tcPr>
          <w:p w14:paraId="07839173" w14:textId="77777777" w:rsidR="00877A18" w:rsidRPr="00775F88" w:rsidRDefault="00877A18" w:rsidP="007C7476">
            <w:pPr>
              <w:pStyle w:val="IFCNormalTextII"/>
              <w:spacing w:line="240" w:lineRule="auto"/>
              <w:ind w:left="0" w:firstLine="0"/>
              <w:jc w:val="center"/>
              <w:rPr>
                <w:sz w:val="18"/>
                <w:szCs w:val="18"/>
              </w:rPr>
            </w:pPr>
          </w:p>
        </w:tc>
        <w:tc>
          <w:tcPr>
            <w:tcW w:w="1276" w:type="dxa"/>
          </w:tcPr>
          <w:p w14:paraId="5D6FACD0" w14:textId="77777777" w:rsidR="00877A18" w:rsidRPr="00775F88" w:rsidRDefault="00877A18" w:rsidP="007C7476">
            <w:pPr>
              <w:pStyle w:val="IFCNormalTextII"/>
              <w:spacing w:line="240" w:lineRule="auto"/>
              <w:ind w:left="0" w:firstLine="0"/>
              <w:jc w:val="center"/>
              <w:rPr>
                <w:sz w:val="18"/>
                <w:szCs w:val="18"/>
              </w:rPr>
            </w:pPr>
          </w:p>
        </w:tc>
        <w:tc>
          <w:tcPr>
            <w:tcW w:w="2779" w:type="dxa"/>
          </w:tcPr>
          <w:p w14:paraId="49CAF350" w14:textId="77777777" w:rsidR="00877A18" w:rsidRDefault="00877A18" w:rsidP="007C7476">
            <w:pPr>
              <w:pStyle w:val="IFCNormalTextII"/>
              <w:spacing w:line="240" w:lineRule="auto"/>
              <w:ind w:left="0" w:firstLine="0"/>
              <w:rPr>
                <w:sz w:val="18"/>
                <w:szCs w:val="18"/>
              </w:rPr>
            </w:pPr>
            <w:r>
              <w:rPr>
                <w:sz w:val="18"/>
                <w:szCs w:val="18"/>
              </w:rPr>
              <w:t>&lt;100 Juta</w:t>
            </w:r>
          </w:p>
          <w:p w14:paraId="67AEBD7A" w14:textId="77777777" w:rsidR="00877A18" w:rsidRDefault="00877A18" w:rsidP="007C7476">
            <w:pPr>
              <w:pStyle w:val="IFCNormalTextII"/>
              <w:spacing w:line="240" w:lineRule="auto"/>
              <w:ind w:left="0" w:firstLine="0"/>
              <w:rPr>
                <w:sz w:val="18"/>
                <w:szCs w:val="18"/>
              </w:rPr>
            </w:pPr>
            <w:r>
              <w:rPr>
                <w:sz w:val="18"/>
                <w:szCs w:val="18"/>
              </w:rPr>
              <w:t>100 Juta – 1 Miliar</w:t>
            </w:r>
          </w:p>
          <w:p w14:paraId="44C4FFB3" w14:textId="3FD2E3B7" w:rsidR="00877A18" w:rsidRDefault="00877A18" w:rsidP="007C7476">
            <w:pPr>
              <w:pStyle w:val="IFCNormalTextII"/>
              <w:spacing w:line="240" w:lineRule="auto"/>
              <w:ind w:left="0" w:firstLine="0"/>
              <w:rPr>
                <w:sz w:val="18"/>
                <w:szCs w:val="18"/>
              </w:rPr>
            </w:pPr>
            <w:r>
              <w:rPr>
                <w:sz w:val="18"/>
                <w:szCs w:val="18"/>
              </w:rPr>
              <w:t>&gt; 1 Miliar – 10 Miliar</w:t>
            </w:r>
          </w:p>
          <w:p w14:paraId="1876BB13" w14:textId="1BD79F93" w:rsidR="00877A18" w:rsidRDefault="00877A18" w:rsidP="007C7476">
            <w:pPr>
              <w:pStyle w:val="IFCNormalTextII"/>
              <w:spacing w:line="240" w:lineRule="auto"/>
              <w:ind w:left="0" w:firstLine="0"/>
              <w:rPr>
                <w:sz w:val="18"/>
                <w:szCs w:val="18"/>
              </w:rPr>
            </w:pPr>
            <w:r>
              <w:rPr>
                <w:sz w:val="18"/>
                <w:szCs w:val="18"/>
              </w:rPr>
              <w:t>&gt; 10 Miliar – 100 Miliar</w:t>
            </w:r>
          </w:p>
          <w:p w14:paraId="3A119ABA" w14:textId="7F43BF70" w:rsidR="00877A18" w:rsidRDefault="00877A18" w:rsidP="007C7476">
            <w:pPr>
              <w:pStyle w:val="IFCNormalTextII"/>
              <w:spacing w:line="240" w:lineRule="auto"/>
              <w:ind w:left="0" w:firstLine="0"/>
              <w:rPr>
                <w:sz w:val="18"/>
                <w:szCs w:val="18"/>
              </w:rPr>
            </w:pPr>
            <w:r>
              <w:rPr>
                <w:sz w:val="18"/>
                <w:szCs w:val="18"/>
              </w:rPr>
              <w:t>&gt; 100 Miliar</w:t>
            </w:r>
          </w:p>
          <w:p w14:paraId="20457EB5" w14:textId="205DAD10" w:rsidR="00877A18" w:rsidRDefault="00877A18" w:rsidP="00877A18">
            <w:pPr>
              <w:pStyle w:val="IFCNormalTextII"/>
              <w:spacing w:line="240" w:lineRule="auto"/>
              <w:ind w:left="3360" w:firstLine="0"/>
              <w:rPr>
                <w:sz w:val="18"/>
                <w:szCs w:val="18"/>
              </w:rPr>
            </w:pPr>
          </w:p>
        </w:tc>
      </w:tr>
      <w:tr w:rsidR="000D10C0" w:rsidRPr="00775F88" w14:paraId="1B6A2E90" w14:textId="77777777" w:rsidTr="007C7476">
        <w:trPr>
          <w:ins w:id="268" w:author="Andy Phan" w:date="2016-06-08T13:15:00Z"/>
        </w:trPr>
        <w:tc>
          <w:tcPr>
            <w:tcW w:w="2779" w:type="dxa"/>
          </w:tcPr>
          <w:p w14:paraId="04976447" w14:textId="53890F9F" w:rsidR="000D10C0" w:rsidRDefault="000D10C0" w:rsidP="007C7476">
            <w:pPr>
              <w:pStyle w:val="IFCNormalTextII"/>
              <w:spacing w:line="240" w:lineRule="auto"/>
              <w:ind w:left="0" w:firstLine="0"/>
              <w:rPr>
                <w:ins w:id="269" w:author="Andy Phan" w:date="2016-06-08T13:15:00Z"/>
                <w:sz w:val="18"/>
                <w:szCs w:val="18"/>
              </w:rPr>
            </w:pPr>
            <w:ins w:id="270" w:author="Andy Phan" w:date="2016-06-08T13:15:00Z">
              <w:r>
                <w:rPr>
                  <w:sz w:val="18"/>
                  <w:szCs w:val="18"/>
                </w:rPr>
                <w:t>Jumlah Penghasilan</w:t>
              </w:r>
            </w:ins>
          </w:p>
        </w:tc>
        <w:tc>
          <w:tcPr>
            <w:tcW w:w="1091" w:type="dxa"/>
          </w:tcPr>
          <w:p w14:paraId="3EEEB2B0" w14:textId="77777777" w:rsidR="000D10C0" w:rsidRPr="00775F88" w:rsidRDefault="000D10C0" w:rsidP="007C7476">
            <w:pPr>
              <w:pStyle w:val="IFCNormalTextII"/>
              <w:spacing w:line="240" w:lineRule="auto"/>
              <w:ind w:left="0" w:firstLine="0"/>
              <w:jc w:val="center"/>
              <w:rPr>
                <w:ins w:id="271" w:author="Andy Phan" w:date="2016-06-08T13:15:00Z"/>
                <w:sz w:val="18"/>
                <w:szCs w:val="18"/>
              </w:rPr>
            </w:pPr>
          </w:p>
        </w:tc>
        <w:tc>
          <w:tcPr>
            <w:tcW w:w="949" w:type="dxa"/>
          </w:tcPr>
          <w:p w14:paraId="6649DAEF" w14:textId="77777777" w:rsidR="000D10C0" w:rsidRPr="00775F88" w:rsidRDefault="000D10C0" w:rsidP="007C7476">
            <w:pPr>
              <w:pStyle w:val="IFCNormalTextII"/>
              <w:spacing w:line="240" w:lineRule="auto"/>
              <w:ind w:left="0" w:firstLine="0"/>
              <w:jc w:val="center"/>
              <w:rPr>
                <w:ins w:id="272" w:author="Andy Phan" w:date="2016-06-08T13:15:00Z"/>
                <w:sz w:val="18"/>
                <w:szCs w:val="18"/>
              </w:rPr>
            </w:pPr>
          </w:p>
        </w:tc>
        <w:tc>
          <w:tcPr>
            <w:tcW w:w="1276" w:type="dxa"/>
          </w:tcPr>
          <w:p w14:paraId="3A60EA3A" w14:textId="77777777" w:rsidR="000D10C0" w:rsidRPr="00775F88" w:rsidRDefault="000D10C0" w:rsidP="007C7476">
            <w:pPr>
              <w:pStyle w:val="IFCNormalTextII"/>
              <w:spacing w:line="240" w:lineRule="auto"/>
              <w:ind w:left="0" w:firstLine="0"/>
              <w:jc w:val="center"/>
              <w:rPr>
                <w:ins w:id="273" w:author="Andy Phan" w:date="2016-06-08T13:15:00Z"/>
                <w:sz w:val="18"/>
                <w:szCs w:val="18"/>
              </w:rPr>
            </w:pPr>
          </w:p>
        </w:tc>
        <w:tc>
          <w:tcPr>
            <w:tcW w:w="2779" w:type="dxa"/>
          </w:tcPr>
          <w:p w14:paraId="33068006" w14:textId="77777777" w:rsidR="000D10C0" w:rsidRDefault="000D10C0" w:rsidP="007C7476">
            <w:pPr>
              <w:pStyle w:val="IFCNormalTextII"/>
              <w:spacing w:line="240" w:lineRule="auto"/>
              <w:ind w:left="0" w:firstLine="0"/>
              <w:rPr>
                <w:ins w:id="274" w:author="Andy Phan" w:date="2016-06-08T13:15:00Z"/>
                <w:sz w:val="18"/>
                <w:szCs w:val="18"/>
              </w:rPr>
            </w:pPr>
          </w:p>
        </w:tc>
      </w:tr>
      <w:tr w:rsidR="00877A18" w:rsidRPr="00775F88" w14:paraId="150BDC20" w14:textId="77777777" w:rsidTr="007C7476">
        <w:tc>
          <w:tcPr>
            <w:tcW w:w="2779" w:type="dxa"/>
          </w:tcPr>
          <w:p w14:paraId="61D03676" w14:textId="0308621D" w:rsidR="00877A18" w:rsidRDefault="00877A18" w:rsidP="007C7476">
            <w:pPr>
              <w:pStyle w:val="IFCNormalTextII"/>
              <w:spacing w:line="240" w:lineRule="auto"/>
              <w:ind w:left="0" w:firstLine="0"/>
              <w:rPr>
                <w:sz w:val="18"/>
                <w:szCs w:val="18"/>
              </w:rPr>
            </w:pPr>
            <w:r>
              <w:rPr>
                <w:sz w:val="18"/>
                <w:szCs w:val="18"/>
              </w:rPr>
              <w:t>Nama Lengkap</w:t>
            </w:r>
          </w:p>
        </w:tc>
        <w:tc>
          <w:tcPr>
            <w:tcW w:w="1091" w:type="dxa"/>
          </w:tcPr>
          <w:p w14:paraId="0BC6297B" w14:textId="77777777" w:rsidR="00877A18" w:rsidRPr="00775F88" w:rsidRDefault="00877A18" w:rsidP="007C7476">
            <w:pPr>
              <w:pStyle w:val="IFCNormalTextII"/>
              <w:spacing w:line="240" w:lineRule="auto"/>
              <w:ind w:left="0" w:firstLine="0"/>
              <w:jc w:val="center"/>
              <w:rPr>
                <w:sz w:val="18"/>
                <w:szCs w:val="18"/>
              </w:rPr>
            </w:pPr>
          </w:p>
        </w:tc>
        <w:tc>
          <w:tcPr>
            <w:tcW w:w="949" w:type="dxa"/>
          </w:tcPr>
          <w:p w14:paraId="4C321AA4" w14:textId="4598B8F1" w:rsidR="00877A18" w:rsidRPr="00775F88" w:rsidRDefault="00877A18" w:rsidP="007C7476">
            <w:pPr>
              <w:pStyle w:val="IFCNormalTextII"/>
              <w:spacing w:line="240" w:lineRule="auto"/>
              <w:ind w:left="0" w:firstLine="0"/>
              <w:jc w:val="center"/>
              <w:rPr>
                <w:sz w:val="18"/>
                <w:szCs w:val="18"/>
              </w:rPr>
            </w:pPr>
          </w:p>
        </w:tc>
        <w:tc>
          <w:tcPr>
            <w:tcW w:w="1276" w:type="dxa"/>
          </w:tcPr>
          <w:p w14:paraId="3934DFF1" w14:textId="0EFBD3E4" w:rsidR="00877A18" w:rsidRPr="00775F88" w:rsidRDefault="00877A18" w:rsidP="007C7476">
            <w:pPr>
              <w:pStyle w:val="IFCNormalTextII"/>
              <w:spacing w:line="240" w:lineRule="auto"/>
              <w:ind w:left="0" w:firstLine="0"/>
              <w:jc w:val="center"/>
              <w:rPr>
                <w:sz w:val="18"/>
                <w:szCs w:val="18"/>
              </w:rPr>
            </w:pPr>
            <w:r>
              <w:rPr>
                <w:sz w:val="18"/>
                <w:szCs w:val="18"/>
              </w:rPr>
              <w:t>Yes</w:t>
            </w:r>
          </w:p>
        </w:tc>
        <w:tc>
          <w:tcPr>
            <w:tcW w:w="2779" w:type="dxa"/>
          </w:tcPr>
          <w:p w14:paraId="021118AE" w14:textId="77777777" w:rsidR="000D10C0" w:rsidRDefault="000D10C0" w:rsidP="000D10C0">
            <w:pPr>
              <w:pStyle w:val="IFCNormalTextII"/>
              <w:spacing w:line="240" w:lineRule="auto"/>
              <w:ind w:left="0" w:firstLine="0"/>
              <w:rPr>
                <w:ins w:id="275" w:author="Andy Phan" w:date="2016-06-08T13:15:00Z"/>
                <w:sz w:val="18"/>
                <w:szCs w:val="18"/>
              </w:rPr>
            </w:pPr>
            <w:ins w:id="276" w:author="Andy Phan" w:date="2016-06-08T13:15:00Z">
              <w:r>
                <w:rPr>
                  <w:sz w:val="18"/>
                  <w:szCs w:val="18"/>
                </w:rPr>
                <w:t>&lt;100 Juta</w:t>
              </w:r>
            </w:ins>
          </w:p>
          <w:p w14:paraId="64EC7458" w14:textId="35B0D667" w:rsidR="000D10C0" w:rsidRDefault="000D10C0" w:rsidP="000D10C0">
            <w:pPr>
              <w:pStyle w:val="IFCNormalTextII"/>
              <w:spacing w:line="240" w:lineRule="auto"/>
              <w:ind w:left="0" w:firstLine="0"/>
              <w:rPr>
                <w:ins w:id="277" w:author="Andy Phan" w:date="2016-06-08T13:15:00Z"/>
                <w:sz w:val="18"/>
                <w:szCs w:val="18"/>
              </w:rPr>
            </w:pPr>
            <w:ins w:id="278" w:author="Andy Phan" w:date="2016-06-08T13:15:00Z">
              <w:r>
                <w:rPr>
                  <w:sz w:val="18"/>
                  <w:szCs w:val="18"/>
                </w:rPr>
                <w:t>100 Juta – 500 Juta</w:t>
              </w:r>
            </w:ins>
          </w:p>
          <w:p w14:paraId="5E384975" w14:textId="76D0393C" w:rsidR="000D10C0" w:rsidRDefault="000D10C0" w:rsidP="000D10C0">
            <w:pPr>
              <w:pStyle w:val="IFCNormalTextII"/>
              <w:spacing w:line="240" w:lineRule="auto"/>
              <w:ind w:left="0" w:firstLine="0"/>
              <w:rPr>
                <w:ins w:id="279" w:author="Andy Phan" w:date="2016-06-08T13:15:00Z"/>
                <w:sz w:val="18"/>
                <w:szCs w:val="18"/>
              </w:rPr>
            </w:pPr>
            <w:ins w:id="280" w:author="Andy Phan" w:date="2016-06-08T13:15:00Z">
              <w:r>
                <w:rPr>
                  <w:sz w:val="18"/>
                  <w:szCs w:val="18"/>
                </w:rPr>
                <w:t>&gt; 500 Juta – 1 Miliar</w:t>
              </w:r>
            </w:ins>
          </w:p>
          <w:p w14:paraId="3066F727" w14:textId="7FB1DD74" w:rsidR="000D10C0" w:rsidRDefault="000D10C0" w:rsidP="000D10C0">
            <w:pPr>
              <w:pStyle w:val="IFCNormalTextII"/>
              <w:spacing w:line="240" w:lineRule="auto"/>
              <w:ind w:left="0" w:firstLine="0"/>
              <w:rPr>
                <w:ins w:id="281" w:author="Andy Phan" w:date="2016-06-08T13:15:00Z"/>
                <w:sz w:val="18"/>
                <w:szCs w:val="18"/>
              </w:rPr>
            </w:pPr>
            <w:ins w:id="282" w:author="Andy Phan" w:date="2016-06-08T13:15:00Z">
              <w:r>
                <w:rPr>
                  <w:sz w:val="18"/>
                  <w:szCs w:val="18"/>
                </w:rPr>
                <w:t>&gt; 1 Miliar – 10 Miliar</w:t>
              </w:r>
            </w:ins>
          </w:p>
          <w:p w14:paraId="325A9B1B" w14:textId="6E0BFA4D" w:rsidR="00877A18" w:rsidRDefault="000D10C0" w:rsidP="007C7476">
            <w:pPr>
              <w:pStyle w:val="IFCNormalTextII"/>
              <w:spacing w:line="240" w:lineRule="auto"/>
              <w:ind w:left="0" w:firstLine="0"/>
              <w:rPr>
                <w:ins w:id="283" w:author="Andy Phan" w:date="2016-06-08T13:15:00Z"/>
                <w:sz w:val="18"/>
                <w:szCs w:val="18"/>
              </w:rPr>
            </w:pPr>
            <w:ins w:id="284" w:author="Andy Phan" w:date="2016-06-08T13:15:00Z">
              <w:r>
                <w:rPr>
                  <w:sz w:val="18"/>
                  <w:szCs w:val="18"/>
                </w:rPr>
                <w:t>&gt; 10 Miliar</w:t>
              </w:r>
            </w:ins>
          </w:p>
          <w:p w14:paraId="3C7FFCA3" w14:textId="061D6FE7" w:rsidR="000D10C0" w:rsidRDefault="000D10C0" w:rsidP="007C7476">
            <w:pPr>
              <w:pStyle w:val="IFCNormalTextII"/>
              <w:spacing w:line="240" w:lineRule="auto"/>
              <w:ind w:left="0" w:firstLine="0"/>
              <w:rPr>
                <w:sz w:val="18"/>
                <w:szCs w:val="18"/>
              </w:rPr>
            </w:pPr>
          </w:p>
        </w:tc>
      </w:tr>
      <w:tr w:rsidR="00877A18" w:rsidRPr="00775F88" w14:paraId="0520EDA4" w14:textId="77777777" w:rsidTr="007C7476">
        <w:tc>
          <w:tcPr>
            <w:tcW w:w="2779" w:type="dxa"/>
          </w:tcPr>
          <w:p w14:paraId="0608E27C" w14:textId="5B496A05" w:rsidR="00877A18" w:rsidRDefault="00877A18" w:rsidP="007C7476">
            <w:pPr>
              <w:pStyle w:val="IFCNormalTextII"/>
              <w:spacing w:line="240" w:lineRule="auto"/>
              <w:ind w:left="0" w:firstLine="0"/>
              <w:rPr>
                <w:sz w:val="18"/>
                <w:szCs w:val="18"/>
              </w:rPr>
            </w:pPr>
            <w:r>
              <w:rPr>
                <w:sz w:val="18"/>
                <w:szCs w:val="18"/>
              </w:rPr>
              <w:t>Jabatan / Pangkat / Golongan</w:t>
            </w:r>
          </w:p>
        </w:tc>
        <w:tc>
          <w:tcPr>
            <w:tcW w:w="1091" w:type="dxa"/>
          </w:tcPr>
          <w:p w14:paraId="1DE56B5E" w14:textId="77777777" w:rsidR="00877A18" w:rsidRPr="00775F88" w:rsidRDefault="00877A18" w:rsidP="007C7476">
            <w:pPr>
              <w:pStyle w:val="IFCNormalTextII"/>
              <w:spacing w:line="240" w:lineRule="auto"/>
              <w:ind w:left="0" w:firstLine="0"/>
              <w:jc w:val="center"/>
              <w:rPr>
                <w:sz w:val="18"/>
                <w:szCs w:val="18"/>
              </w:rPr>
            </w:pPr>
          </w:p>
        </w:tc>
        <w:tc>
          <w:tcPr>
            <w:tcW w:w="949" w:type="dxa"/>
          </w:tcPr>
          <w:p w14:paraId="0554B118" w14:textId="77777777" w:rsidR="00877A18" w:rsidRPr="00775F88" w:rsidRDefault="00877A18" w:rsidP="007C7476">
            <w:pPr>
              <w:pStyle w:val="IFCNormalTextII"/>
              <w:spacing w:line="240" w:lineRule="auto"/>
              <w:ind w:left="0" w:firstLine="0"/>
              <w:jc w:val="center"/>
              <w:rPr>
                <w:sz w:val="18"/>
                <w:szCs w:val="18"/>
              </w:rPr>
            </w:pPr>
          </w:p>
        </w:tc>
        <w:tc>
          <w:tcPr>
            <w:tcW w:w="1276" w:type="dxa"/>
          </w:tcPr>
          <w:p w14:paraId="1D1AA52F" w14:textId="2A75198F" w:rsidR="00877A18" w:rsidRDefault="00877A18" w:rsidP="007C7476">
            <w:pPr>
              <w:pStyle w:val="IFCNormalTextII"/>
              <w:spacing w:line="240" w:lineRule="auto"/>
              <w:ind w:left="0" w:firstLine="0"/>
              <w:jc w:val="center"/>
              <w:rPr>
                <w:sz w:val="18"/>
                <w:szCs w:val="18"/>
              </w:rPr>
            </w:pPr>
            <w:r>
              <w:rPr>
                <w:sz w:val="18"/>
                <w:szCs w:val="18"/>
              </w:rPr>
              <w:t>Yes</w:t>
            </w:r>
          </w:p>
        </w:tc>
        <w:tc>
          <w:tcPr>
            <w:tcW w:w="2779" w:type="dxa"/>
          </w:tcPr>
          <w:p w14:paraId="223FD025" w14:textId="77777777" w:rsidR="00877A18" w:rsidRDefault="00877A18" w:rsidP="007C7476">
            <w:pPr>
              <w:pStyle w:val="IFCNormalTextII"/>
              <w:spacing w:line="240" w:lineRule="auto"/>
              <w:ind w:left="0" w:firstLine="0"/>
              <w:rPr>
                <w:sz w:val="18"/>
                <w:szCs w:val="18"/>
              </w:rPr>
            </w:pPr>
          </w:p>
        </w:tc>
      </w:tr>
      <w:tr w:rsidR="00877A18" w:rsidRPr="00775F88" w14:paraId="7F63A5E6" w14:textId="77777777" w:rsidTr="007C7476">
        <w:tc>
          <w:tcPr>
            <w:tcW w:w="2779" w:type="dxa"/>
          </w:tcPr>
          <w:p w14:paraId="3FC11733" w14:textId="2CE06E01" w:rsidR="00877A18" w:rsidRDefault="00877A18" w:rsidP="007C7476">
            <w:pPr>
              <w:pStyle w:val="IFCNormalTextII"/>
              <w:spacing w:line="240" w:lineRule="auto"/>
              <w:ind w:left="0" w:firstLine="0"/>
              <w:rPr>
                <w:sz w:val="18"/>
                <w:szCs w:val="18"/>
              </w:rPr>
            </w:pPr>
            <w:r>
              <w:rPr>
                <w:sz w:val="18"/>
                <w:szCs w:val="18"/>
              </w:rPr>
              <w:t>Nomor Identitas Diri</w:t>
            </w:r>
          </w:p>
        </w:tc>
        <w:tc>
          <w:tcPr>
            <w:tcW w:w="1091" w:type="dxa"/>
          </w:tcPr>
          <w:p w14:paraId="6DA3CA3A" w14:textId="77777777" w:rsidR="00877A18" w:rsidRPr="00775F88" w:rsidRDefault="00877A18" w:rsidP="007C7476">
            <w:pPr>
              <w:pStyle w:val="IFCNormalTextII"/>
              <w:spacing w:line="240" w:lineRule="auto"/>
              <w:ind w:left="0" w:firstLine="0"/>
              <w:jc w:val="center"/>
              <w:rPr>
                <w:sz w:val="18"/>
                <w:szCs w:val="18"/>
              </w:rPr>
            </w:pPr>
          </w:p>
        </w:tc>
        <w:tc>
          <w:tcPr>
            <w:tcW w:w="949" w:type="dxa"/>
          </w:tcPr>
          <w:p w14:paraId="3F9216F2" w14:textId="77777777" w:rsidR="00877A18" w:rsidRPr="00775F88" w:rsidRDefault="00877A18" w:rsidP="007C7476">
            <w:pPr>
              <w:pStyle w:val="IFCNormalTextII"/>
              <w:spacing w:line="240" w:lineRule="auto"/>
              <w:ind w:left="0" w:firstLine="0"/>
              <w:jc w:val="center"/>
              <w:rPr>
                <w:sz w:val="18"/>
                <w:szCs w:val="18"/>
              </w:rPr>
            </w:pPr>
          </w:p>
        </w:tc>
        <w:tc>
          <w:tcPr>
            <w:tcW w:w="1276" w:type="dxa"/>
          </w:tcPr>
          <w:p w14:paraId="62870FC3" w14:textId="38E8E32C" w:rsidR="00877A18" w:rsidRDefault="00877A18" w:rsidP="007C7476">
            <w:pPr>
              <w:pStyle w:val="IFCNormalTextII"/>
              <w:spacing w:line="240" w:lineRule="auto"/>
              <w:ind w:left="0" w:firstLine="0"/>
              <w:jc w:val="center"/>
              <w:rPr>
                <w:sz w:val="18"/>
                <w:szCs w:val="18"/>
              </w:rPr>
            </w:pPr>
            <w:r>
              <w:rPr>
                <w:sz w:val="18"/>
                <w:szCs w:val="18"/>
              </w:rPr>
              <w:t>Yes</w:t>
            </w:r>
          </w:p>
        </w:tc>
        <w:tc>
          <w:tcPr>
            <w:tcW w:w="2779" w:type="dxa"/>
          </w:tcPr>
          <w:p w14:paraId="7274A179" w14:textId="77777777" w:rsidR="00877A18" w:rsidRDefault="00877A18" w:rsidP="007C7476">
            <w:pPr>
              <w:pStyle w:val="IFCNormalTextII"/>
              <w:spacing w:line="240" w:lineRule="auto"/>
              <w:ind w:left="0" w:firstLine="0"/>
              <w:rPr>
                <w:sz w:val="18"/>
                <w:szCs w:val="18"/>
              </w:rPr>
            </w:pPr>
          </w:p>
        </w:tc>
      </w:tr>
      <w:tr w:rsidR="00877A18" w:rsidRPr="00775F88" w14:paraId="385AE4A7" w14:textId="77777777" w:rsidTr="007C7476">
        <w:tc>
          <w:tcPr>
            <w:tcW w:w="2779" w:type="dxa"/>
          </w:tcPr>
          <w:p w14:paraId="3D0AAC18" w14:textId="1202B449" w:rsidR="00877A18" w:rsidRDefault="00877A18" w:rsidP="007C7476">
            <w:pPr>
              <w:pStyle w:val="IFCNormalTextII"/>
              <w:spacing w:line="240" w:lineRule="auto"/>
              <w:ind w:left="0" w:firstLine="0"/>
              <w:rPr>
                <w:sz w:val="18"/>
                <w:szCs w:val="18"/>
              </w:rPr>
            </w:pPr>
            <w:r>
              <w:rPr>
                <w:sz w:val="18"/>
                <w:szCs w:val="18"/>
              </w:rPr>
              <w:t>Hubungan dengan Calon Tertanggung</w:t>
            </w:r>
          </w:p>
        </w:tc>
        <w:tc>
          <w:tcPr>
            <w:tcW w:w="1091" w:type="dxa"/>
          </w:tcPr>
          <w:p w14:paraId="5D78D934" w14:textId="77777777" w:rsidR="00877A18" w:rsidRPr="00775F88" w:rsidRDefault="00877A18" w:rsidP="007C7476">
            <w:pPr>
              <w:pStyle w:val="IFCNormalTextII"/>
              <w:spacing w:line="240" w:lineRule="auto"/>
              <w:ind w:left="0" w:firstLine="0"/>
              <w:jc w:val="center"/>
              <w:rPr>
                <w:sz w:val="18"/>
                <w:szCs w:val="18"/>
              </w:rPr>
            </w:pPr>
          </w:p>
        </w:tc>
        <w:tc>
          <w:tcPr>
            <w:tcW w:w="949" w:type="dxa"/>
          </w:tcPr>
          <w:p w14:paraId="00317A7C" w14:textId="77777777" w:rsidR="00877A18" w:rsidRPr="00775F88" w:rsidRDefault="00877A18" w:rsidP="007C7476">
            <w:pPr>
              <w:pStyle w:val="IFCNormalTextII"/>
              <w:spacing w:line="240" w:lineRule="auto"/>
              <w:ind w:left="0" w:firstLine="0"/>
              <w:jc w:val="center"/>
              <w:rPr>
                <w:sz w:val="18"/>
                <w:szCs w:val="18"/>
              </w:rPr>
            </w:pPr>
          </w:p>
        </w:tc>
        <w:tc>
          <w:tcPr>
            <w:tcW w:w="1276" w:type="dxa"/>
          </w:tcPr>
          <w:p w14:paraId="05348B51" w14:textId="0CCB114A" w:rsidR="00877A18" w:rsidRDefault="00877A18" w:rsidP="007C7476">
            <w:pPr>
              <w:pStyle w:val="IFCNormalTextII"/>
              <w:spacing w:line="240" w:lineRule="auto"/>
              <w:ind w:left="0" w:firstLine="0"/>
              <w:jc w:val="center"/>
              <w:rPr>
                <w:sz w:val="18"/>
                <w:szCs w:val="18"/>
              </w:rPr>
            </w:pPr>
            <w:r>
              <w:rPr>
                <w:sz w:val="18"/>
                <w:szCs w:val="18"/>
              </w:rPr>
              <w:t>Yes</w:t>
            </w:r>
          </w:p>
        </w:tc>
        <w:tc>
          <w:tcPr>
            <w:tcW w:w="2779" w:type="dxa"/>
          </w:tcPr>
          <w:p w14:paraId="65630345" w14:textId="77777777" w:rsidR="00877A18" w:rsidRDefault="00877A18" w:rsidP="007C7476">
            <w:pPr>
              <w:pStyle w:val="IFCNormalTextII"/>
              <w:spacing w:line="240" w:lineRule="auto"/>
              <w:ind w:left="0" w:firstLine="0"/>
              <w:rPr>
                <w:sz w:val="18"/>
                <w:szCs w:val="18"/>
              </w:rPr>
            </w:pPr>
            <w:r>
              <w:rPr>
                <w:sz w:val="18"/>
                <w:szCs w:val="18"/>
              </w:rPr>
              <w:t>Perusahaan</w:t>
            </w:r>
          </w:p>
          <w:p w14:paraId="588774B9" w14:textId="77777777" w:rsidR="00877A18" w:rsidRDefault="00877A18" w:rsidP="007C7476">
            <w:pPr>
              <w:pStyle w:val="IFCNormalTextII"/>
              <w:spacing w:line="240" w:lineRule="auto"/>
              <w:ind w:left="0" w:firstLine="0"/>
              <w:rPr>
                <w:sz w:val="18"/>
                <w:szCs w:val="18"/>
              </w:rPr>
            </w:pPr>
            <w:r>
              <w:rPr>
                <w:sz w:val="18"/>
                <w:szCs w:val="18"/>
              </w:rPr>
              <w:t>Karyawan</w:t>
            </w:r>
          </w:p>
          <w:p w14:paraId="4BD1529B" w14:textId="0F0C087B" w:rsidR="00877A18" w:rsidRDefault="00877A18" w:rsidP="007C7476">
            <w:pPr>
              <w:pStyle w:val="IFCNormalTextII"/>
              <w:spacing w:line="240" w:lineRule="auto"/>
              <w:ind w:left="0" w:firstLine="0"/>
              <w:rPr>
                <w:sz w:val="18"/>
                <w:szCs w:val="18"/>
              </w:rPr>
            </w:pPr>
            <w:r>
              <w:rPr>
                <w:sz w:val="18"/>
                <w:szCs w:val="18"/>
              </w:rPr>
              <w:t>Lainnya</w:t>
            </w:r>
          </w:p>
        </w:tc>
      </w:tr>
      <w:tr w:rsidR="00877A18" w:rsidRPr="00775F88" w14:paraId="78E6CE0C" w14:textId="77777777" w:rsidTr="007C7476">
        <w:tc>
          <w:tcPr>
            <w:tcW w:w="2779" w:type="dxa"/>
          </w:tcPr>
          <w:p w14:paraId="5E8B5B9F" w14:textId="497B9AEB" w:rsidR="00877A18" w:rsidRDefault="00877A18" w:rsidP="007C7476">
            <w:pPr>
              <w:pStyle w:val="IFCNormalTextII"/>
              <w:spacing w:line="240" w:lineRule="auto"/>
              <w:ind w:left="0" w:firstLine="0"/>
              <w:rPr>
                <w:sz w:val="18"/>
                <w:szCs w:val="18"/>
              </w:rPr>
            </w:pPr>
            <w:r>
              <w:rPr>
                <w:sz w:val="18"/>
                <w:szCs w:val="18"/>
              </w:rPr>
              <w:t>Tujuan Pembelian Asuransi</w:t>
            </w:r>
          </w:p>
        </w:tc>
        <w:tc>
          <w:tcPr>
            <w:tcW w:w="1091" w:type="dxa"/>
          </w:tcPr>
          <w:p w14:paraId="2346C8F7" w14:textId="77777777" w:rsidR="00877A18" w:rsidRPr="00775F88" w:rsidRDefault="00877A18" w:rsidP="007C7476">
            <w:pPr>
              <w:pStyle w:val="IFCNormalTextII"/>
              <w:spacing w:line="240" w:lineRule="auto"/>
              <w:ind w:left="0" w:firstLine="0"/>
              <w:jc w:val="center"/>
              <w:rPr>
                <w:sz w:val="18"/>
                <w:szCs w:val="18"/>
              </w:rPr>
            </w:pPr>
          </w:p>
        </w:tc>
        <w:tc>
          <w:tcPr>
            <w:tcW w:w="949" w:type="dxa"/>
          </w:tcPr>
          <w:p w14:paraId="6D987C47" w14:textId="77777777" w:rsidR="00877A18" w:rsidRPr="00775F88" w:rsidRDefault="00877A18" w:rsidP="007C7476">
            <w:pPr>
              <w:pStyle w:val="IFCNormalTextII"/>
              <w:spacing w:line="240" w:lineRule="auto"/>
              <w:ind w:left="0" w:firstLine="0"/>
              <w:jc w:val="center"/>
              <w:rPr>
                <w:sz w:val="18"/>
                <w:szCs w:val="18"/>
              </w:rPr>
            </w:pPr>
          </w:p>
        </w:tc>
        <w:tc>
          <w:tcPr>
            <w:tcW w:w="1276" w:type="dxa"/>
          </w:tcPr>
          <w:p w14:paraId="0DE493C0" w14:textId="77777777" w:rsidR="00877A18" w:rsidRDefault="00877A18" w:rsidP="007C7476">
            <w:pPr>
              <w:pStyle w:val="IFCNormalTextII"/>
              <w:spacing w:line="240" w:lineRule="auto"/>
              <w:ind w:left="0" w:firstLine="0"/>
              <w:jc w:val="center"/>
              <w:rPr>
                <w:sz w:val="18"/>
                <w:szCs w:val="18"/>
              </w:rPr>
            </w:pPr>
          </w:p>
        </w:tc>
        <w:tc>
          <w:tcPr>
            <w:tcW w:w="2779" w:type="dxa"/>
          </w:tcPr>
          <w:p w14:paraId="25F30D41" w14:textId="77777777" w:rsidR="00877A18" w:rsidRDefault="00877A18" w:rsidP="007C7476">
            <w:pPr>
              <w:pStyle w:val="IFCNormalTextII"/>
              <w:spacing w:line="240" w:lineRule="auto"/>
              <w:ind w:left="0" w:firstLine="0"/>
              <w:rPr>
                <w:sz w:val="18"/>
                <w:szCs w:val="18"/>
              </w:rPr>
            </w:pPr>
            <w:r>
              <w:rPr>
                <w:sz w:val="18"/>
                <w:szCs w:val="18"/>
              </w:rPr>
              <w:t>Tabungan</w:t>
            </w:r>
          </w:p>
          <w:p w14:paraId="37265D9F" w14:textId="77777777" w:rsidR="00877A18" w:rsidRDefault="00877A18" w:rsidP="007C7476">
            <w:pPr>
              <w:pStyle w:val="IFCNormalTextII"/>
              <w:spacing w:line="240" w:lineRule="auto"/>
              <w:ind w:left="0" w:firstLine="0"/>
              <w:rPr>
                <w:sz w:val="18"/>
                <w:szCs w:val="18"/>
              </w:rPr>
            </w:pPr>
            <w:r>
              <w:rPr>
                <w:sz w:val="18"/>
                <w:szCs w:val="18"/>
              </w:rPr>
              <w:t>Proteksi</w:t>
            </w:r>
          </w:p>
          <w:p w14:paraId="6BF84319" w14:textId="77777777" w:rsidR="00877A18" w:rsidRDefault="00877A18" w:rsidP="007C7476">
            <w:pPr>
              <w:pStyle w:val="IFCNormalTextII"/>
              <w:spacing w:line="240" w:lineRule="auto"/>
              <w:ind w:left="0" w:firstLine="0"/>
              <w:rPr>
                <w:sz w:val="18"/>
                <w:szCs w:val="18"/>
              </w:rPr>
            </w:pPr>
            <w:r>
              <w:rPr>
                <w:sz w:val="18"/>
                <w:szCs w:val="18"/>
              </w:rPr>
              <w:t>Investasi</w:t>
            </w:r>
          </w:p>
          <w:p w14:paraId="76611D7E" w14:textId="77777777" w:rsidR="00877A18" w:rsidRDefault="00877A18" w:rsidP="007C7476">
            <w:pPr>
              <w:pStyle w:val="IFCNormalTextII"/>
              <w:spacing w:line="240" w:lineRule="auto"/>
              <w:ind w:left="0" w:firstLine="0"/>
              <w:rPr>
                <w:sz w:val="18"/>
                <w:szCs w:val="18"/>
              </w:rPr>
            </w:pPr>
            <w:r>
              <w:rPr>
                <w:sz w:val="18"/>
                <w:szCs w:val="18"/>
              </w:rPr>
              <w:t xml:space="preserve">Pendidikan </w:t>
            </w:r>
          </w:p>
          <w:p w14:paraId="1504EC38" w14:textId="75A84F17" w:rsidR="00877A18" w:rsidRDefault="00877A18" w:rsidP="007C7476">
            <w:pPr>
              <w:pStyle w:val="IFCNormalTextII"/>
              <w:spacing w:line="240" w:lineRule="auto"/>
              <w:ind w:left="0" w:firstLine="0"/>
              <w:rPr>
                <w:sz w:val="18"/>
                <w:szCs w:val="18"/>
              </w:rPr>
            </w:pPr>
            <w:r>
              <w:rPr>
                <w:sz w:val="18"/>
                <w:szCs w:val="18"/>
              </w:rPr>
              <w:t>Lainnya</w:t>
            </w:r>
          </w:p>
        </w:tc>
      </w:tr>
    </w:tbl>
    <w:p w14:paraId="5A23D7D9" w14:textId="06B555C6" w:rsidR="00422754" w:rsidRDefault="00422754" w:rsidP="00E114F6">
      <w:pPr>
        <w:pStyle w:val="IFCNormalTextII"/>
        <w:ind w:left="1110"/>
      </w:pPr>
    </w:p>
    <w:p w14:paraId="766F75AE" w14:textId="77777777" w:rsidR="00382D0E" w:rsidRDefault="00382D0E" w:rsidP="00382D0E">
      <w:pPr>
        <w:pStyle w:val="IFCNormalTextII"/>
      </w:pPr>
    </w:p>
    <w:p w14:paraId="2D029996" w14:textId="77777777" w:rsidR="00382D0E" w:rsidRDefault="00382D0E" w:rsidP="00382D0E">
      <w:pPr>
        <w:pStyle w:val="IFCNormalTextII"/>
      </w:pPr>
    </w:p>
    <w:p w14:paraId="57CACF41" w14:textId="77777777" w:rsidR="00382D0E" w:rsidRDefault="00382D0E" w:rsidP="00382D0E">
      <w:pPr>
        <w:pStyle w:val="IFCNormalTextII"/>
      </w:pPr>
    </w:p>
    <w:p w14:paraId="1A7DE08F" w14:textId="77777777" w:rsidR="00382D0E" w:rsidRDefault="00382D0E" w:rsidP="00382D0E">
      <w:pPr>
        <w:pStyle w:val="IFCNormalTextII"/>
      </w:pPr>
    </w:p>
    <w:p w14:paraId="6A1C8FA9" w14:textId="63940993" w:rsidR="00E95573" w:rsidRDefault="00E95573">
      <w:pPr>
        <w:spacing w:after="200" w:line="276" w:lineRule="auto"/>
        <w:rPr>
          <w:rFonts w:ascii="Arial" w:hAnsi="Arial" w:cs="Arial"/>
          <w:sz w:val="22"/>
          <w:szCs w:val="22"/>
        </w:rPr>
      </w:pPr>
      <w:r>
        <w:br w:type="page"/>
      </w:r>
    </w:p>
    <w:p w14:paraId="164FA8D5" w14:textId="081A10B3" w:rsidR="001A787E" w:rsidRDefault="001A787E" w:rsidP="001A787E">
      <w:pPr>
        <w:pStyle w:val="IFCHeading11X"/>
      </w:pPr>
      <w:bookmarkStart w:id="285" w:name="_Toc453154118"/>
      <w:r>
        <w:lastRenderedPageBreak/>
        <w:t>data calon pen</w:t>
      </w:r>
      <w:r w:rsidR="00F118CB">
        <w:t>e</w:t>
      </w:r>
      <w:r>
        <w:t>rima manfaat</w:t>
      </w:r>
      <w:bookmarkEnd w:id="285"/>
    </w:p>
    <w:p w14:paraId="3955621D" w14:textId="367BAB7C" w:rsidR="001A787E" w:rsidRDefault="00F118CB" w:rsidP="00F118CB">
      <w:pPr>
        <w:pStyle w:val="IFCNormalTextII"/>
        <w:ind w:left="750" w:firstLine="90"/>
      </w:pPr>
      <w:r>
        <w:t xml:space="preserve">This form capture the </w:t>
      </w:r>
      <w:r w:rsidR="00F77F63">
        <w:t>Penerima</w:t>
      </w:r>
      <w:r>
        <w:t xml:space="preserve"> Manfaat information.</w:t>
      </w:r>
    </w:p>
    <w:p w14:paraId="669DED2E" w14:textId="74A14CD7" w:rsidR="00F118CB" w:rsidRDefault="006F3369" w:rsidP="00F118CB">
      <w:pPr>
        <w:pStyle w:val="IFCNormalTextII"/>
        <w:ind w:left="750" w:firstLine="90"/>
      </w:pPr>
      <w:ins w:id="286" w:author="Andy Phan" w:date="2016-06-14T09:48:00Z">
        <w:r w:rsidRPr="006F3369">
          <w:rPr>
            <w:noProof/>
            <w:lang w:eastAsia="en-US"/>
          </w:rPr>
          <w:drawing>
            <wp:inline distT="0" distB="0" distL="0" distR="0" wp14:anchorId="6B0DD68E" wp14:editId="68D6635B">
              <wp:extent cx="5715000" cy="3302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15000" cy="3302000"/>
                      </a:xfrm>
                      <a:prstGeom prst="rect">
                        <a:avLst/>
                      </a:prstGeom>
                    </pic:spPr>
                  </pic:pic>
                </a:graphicData>
              </a:graphic>
            </wp:inline>
          </w:drawing>
        </w:r>
      </w:ins>
      <w:del w:id="287" w:author="Andy Phan" w:date="2016-06-08T13:18:00Z">
        <w:r w:rsidR="000B0D17" w:rsidRPr="000B0D17" w:rsidDel="008C673C">
          <w:rPr>
            <w:noProof/>
            <w:lang w:eastAsia="en-US"/>
          </w:rPr>
          <w:drawing>
            <wp:inline distT="0" distB="0" distL="0" distR="0" wp14:anchorId="2B554DDE" wp14:editId="535048C2">
              <wp:extent cx="5715000" cy="3298825"/>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5715000" cy="3298825"/>
                      </a:xfrm>
                      <a:prstGeom prst="rect">
                        <a:avLst/>
                      </a:prstGeom>
                    </pic:spPr>
                  </pic:pic>
                </a:graphicData>
              </a:graphic>
            </wp:inline>
          </w:drawing>
        </w:r>
      </w:del>
    </w:p>
    <w:p w14:paraId="03AE84E9" w14:textId="592D92DE" w:rsidR="006F3369" w:rsidRDefault="006F3369" w:rsidP="00F77F63">
      <w:pPr>
        <w:pStyle w:val="IFCNormalTextII"/>
        <w:numPr>
          <w:ilvl w:val="0"/>
          <w:numId w:val="15"/>
        </w:numPr>
        <w:rPr>
          <w:ins w:id="288" w:author="Andy Phan" w:date="2016-06-14T09:48:00Z"/>
        </w:rPr>
      </w:pPr>
      <w:ins w:id="289" w:author="Andy Phan" w:date="2016-06-14T09:48:00Z">
        <w:r>
          <w:t>Mandatory to have 1 Penerima Manfaat.</w:t>
        </w:r>
      </w:ins>
    </w:p>
    <w:p w14:paraId="074DE551" w14:textId="22418240" w:rsidR="000B0D17" w:rsidRDefault="00F77F63" w:rsidP="00F77F63">
      <w:pPr>
        <w:pStyle w:val="IFCNormalTextII"/>
        <w:numPr>
          <w:ilvl w:val="0"/>
          <w:numId w:val="15"/>
        </w:numPr>
      </w:pPr>
      <w:r>
        <w:t xml:space="preserve">A maximum of up to 10 Penerima Manfaat name are allowed. </w:t>
      </w:r>
    </w:p>
    <w:p w14:paraId="462E8CD1" w14:textId="7EEAFF42" w:rsidR="00F77F63" w:rsidRDefault="00F77F63" w:rsidP="00F77F63">
      <w:pPr>
        <w:pStyle w:val="IFCNormalTextII"/>
        <w:numPr>
          <w:ilvl w:val="0"/>
          <w:numId w:val="15"/>
        </w:numPr>
      </w:pPr>
      <w:r>
        <w:t>Total Share don’t need to be equal to 100%</w:t>
      </w:r>
    </w:p>
    <w:p w14:paraId="5F5E92E3" w14:textId="269850E5" w:rsidR="0022763A" w:rsidRDefault="0022763A" w:rsidP="00F77F63">
      <w:pPr>
        <w:pStyle w:val="IFCNormalTextII"/>
        <w:numPr>
          <w:ilvl w:val="0"/>
          <w:numId w:val="15"/>
        </w:numPr>
        <w:rPr>
          <w:ins w:id="290" w:author="Andy Phan" w:date="2016-05-31T07:47:00Z"/>
        </w:rPr>
      </w:pPr>
      <w:proofErr w:type="gramStart"/>
      <w:r>
        <w:t>Validation :</w:t>
      </w:r>
      <w:proofErr w:type="gramEnd"/>
      <w:r>
        <w:t xml:space="preserve"> (Nama Lengkap + Jenis Kelamin + Tanggal Lahir) cannot be the same with Pemegang Polis or Tertanggung</w:t>
      </w:r>
    </w:p>
    <w:p w14:paraId="34C059BE" w14:textId="3C5D89C1" w:rsidR="009136F3" w:rsidRDefault="009136F3" w:rsidP="00F77F63">
      <w:pPr>
        <w:pStyle w:val="IFCNormalTextII"/>
        <w:numPr>
          <w:ilvl w:val="0"/>
          <w:numId w:val="15"/>
        </w:numPr>
      </w:pPr>
      <w:ins w:id="291" w:author="Andy Phan" w:date="2016-05-31T07:47:00Z">
        <w:r>
          <w:t xml:space="preserve">If </w:t>
        </w:r>
      </w:ins>
      <w:ins w:id="292" w:author="Andy Phan" w:date="2016-05-31T07:48:00Z">
        <w:r>
          <w:t>Pemegang Polis is different from Tertanggung, Pemegang Polis can be Penerima Manfaat.</w:t>
        </w:r>
      </w:ins>
    </w:p>
    <w:p w14:paraId="53D0737A" w14:textId="77777777" w:rsidR="00F77F63" w:rsidRDefault="00F77F63" w:rsidP="004B4221">
      <w:pPr>
        <w:pStyle w:val="IFCNormalTextII"/>
      </w:pPr>
    </w:p>
    <w:p w14:paraId="2DEEF644" w14:textId="5FD80362" w:rsidR="004B4221" w:rsidRDefault="004B4221" w:rsidP="004B4221">
      <w:pPr>
        <w:pStyle w:val="IFCNormalTextII"/>
        <w:ind w:left="990"/>
      </w:pPr>
      <w:r w:rsidRPr="004B4221">
        <w:rPr>
          <w:noProof/>
          <w:lang w:eastAsia="en-US"/>
        </w:rPr>
        <w:lastRenderedPageBreak/>
        <w:drawing>
          <wp:inline distT="0" distB="0" distL="0" distR="0" wp14:anchorId="7D06A24F" wp14:editId="4FE64B12">
            <wp:extent cx="5715000" cy="267462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5715000" cy="2674620"/>
                    </a:xfrm>
                    <a:prstGeom prst="rect">
                      <a:avLst/>
                    </a:prstGeom>
                  </pic:spPr>
                </pic:pic>
              </a:graphicData>
            </a:graphic>
          </wp:inline>
        </w:drawing>
      </w:r>
    </w:p>
    <w:tbl>
      <w:tblPr>
        <w:tblStyle w:val="TableGrid"/>
        <w:tblW w:w="6834" w:type="dxa"/>
        <w:tblInd w:w="964" w:type="dxa"/>
        <w:tblLook w:val="04A0" w:firstRow="1" w:lastRow="0" w:firstColumn="1" w:lastColumn="0" w:noHBand="0" w:noVBand="1"/>
      </w:tblPr>
      <w:tblGrid>
        <w:gridCol w:w="2779"/>
        <w:gridCol w:w="1276"/>
        <w:gridCol w:w="2779"/>
      </w:tblGrid>
      <w:tr w:rsidR="002D489C" w:rsidRPr="00775F88" w14:paraId="6BCB0A3E" w14:textId="77777777" w:rsidTr="002D489C">
        <w:tc>
          <w:tcPr>
            <w:tcW w:w="2779" w:type="dxa"/>
            <w:shd w:val="clear" w:color="auto" w:fill="F2F2F2" w:themeFill="background1" w:themeFillShade="F2"/>
          </w:tcPr>
          <w:p w14:paraId="260F975D" w14:textId="77777777" w:rsidR="002D489C" w:rsidRPr="00775F88" w:rsidRDefault="002D489C" w:rsidP="007C7476">
            <w:pPr>
              <w:pStyle w:val="IFCNormalTextII"/>
              <w:tabs>
                <w:tab w:val="right" w:pos="2464"/>
              </w:tabs>
              <w:spacing w:line="240" w:lineRule="auto"/>
              <w:ind w:left="0" w:firstLine="0"/>
              <w:rPr>
                <w:sz w:val="18"/>
                <w:szCs w:val="18"/>
              </w:rPr>
            </w:pPr>
            <w:r w:rsidRPr="00775F88">
              <w:rPr>
                <w:sz w:val="18"/>
                <w:szCs w:val="18"/>
              </w:rPr>
              <w:t>Field</w:t>
            </w:r>
            <w:r w:rsidRPr="00775F88">
              <w:rPr>
                <w:sz w:val="18"/>
                <w:szCs w:val="18"/>
              </w:rPr>
              <w:tab/>
            </w:r>
          </w:p>
        </w:tc>
        <w:tc>
          <w:tcPr>
            <w:tcW w:w="1276" w:type="dxa"/>
            <w:shd w:val="clear" w:color="auto" w:fill="F2F2F2" w:themeFill="background1" w:themeFillShade="F2"/>
          </w:tcPr>
          <w:p w14:paraId="1902130B" w14:textId="77777777" w:rsidR="002D489C" w:rsidRPr="00775F88" w:rsidRDefault="002D489C" w:rsidP="007C7476">
            <w:pPr>
              <w:pStyle w:val="IFCNormalTextII"/>
              <w:spacing w:line="240" w:lineRule="auto"/>
              <w:ind w:left="0" w:firstLine="0"/>
              <w:jc w:val="center"/>
              <w:rPr>
                <w:sz w:val="18"/>
                <w:szCs w:val="18"/>
              </w:rPr>
            </w:pPr>
            <w:r w:rsidRPr="00775F88">
              <w:rPr>
                <w:sz w:val="18"/>
                <w:szCs w:val="18"/>
              </w:rPr>
              <w:t>Mandatory</w:t>
            </w:r>
          </w:p>
        </w:tc>
        <w:tc>
          <w:tcPr>
            <w:tcW w:w="2779" w:type="dxa"/>
            <w:shd w:val="clear" w:color="auto" w:fill="F2F2F2" w:themeFill="background1" w:themeFillShade="F2"/>
          </w:tcPr>
          <w:p w14:paraId="7FA15872" w14:textId="77777777" w:rsidR="002D489C" w:rsidRPr="00775F88" w:rsidRDefault="002D489C" w:rsidP="007C7476">
            <w:pPr>
              <w:pStyle w:val="IFCNormalTextII"/>
              <w:spacing w:line="240" w:lineRule="auto"/>
              <w:ind w:left="0" w:firstLine="0"/>
              <w:rPr>
                <w:sz w:val="18"/>
                <w:szCs w:val="18"/>
              </w:rPr>
            </w:pPr>
            <w:r w:rsidRPr="00775F88">
              <w:rPr>
                <w:sz w:val="18"/>
                <w:szCs w:val="18"/>
              </w:rPr>
              <w:t>Validation</w:t>
            </w:r>
          </w:p>
        </w:tc>
      </w:tr>
      <w:tr w:rsidR="002D489C" w:rsidRPr="00775F88" w14:paraId="1D9832DB" w14:textId="77777777" w:rsidTr="002D489C">
        <w:tc>
          <w:tcPr>
            <w:tcW w:w="2779" w:type="dxa"/>
          </w:tcPr>
          <w:p w14:paraId="6754DE0A" w14:textId="3D72BB39" w:rsidR="002D489C" w:rsidRPr="00775F88" w:rsidRDefault="002D489C" w:rsidP="007C7476">
            <w:pPr>
              <w:pStyle w:val="IFCNormalTextII"/>
              <w:spacing w:line="240" w:lineRule="auto"/>
              <w:ind w:left="0" w:firstLine="0"/>
              <w:rPr>
                <w:sz w:val="18"/>
                <w:szCs w:val="18"/>
              </w:rPr>
            </w:pPr>
            <w:r>
              <w:rPr>
                <w:sz w:val="18"/>
                <w:szCs w:val="18"/>
              </w:rPr>
              <w:t>Nama Lengkap</w:t>
            </w:r>
          </w:p>
        </w:tc>
        <w:tc>
          <w:tcPr>
            <w:tcW w:w="1276" w:type="dxa"/>
          </w:tcPr>
          <w:p w14:paraId="70EE2D61" w14:textId="77777777" w:rsidR="002D489C" w:rsidRPr="00775F88" w:rsidRDefault="002D489C" w:rsidP="007C7476">
            <w:pPr>
              <w:pStyle w:val="IFCNormalTextII"/>
              <w:spacing w:line="240" w:lineRule="auto"/>
              <w:ind w:left="0" w:firstLine="0"/>
              <w:jc w:val="center"/>
              <w:rPr>
                <w:sz w:val="18"/>
                <w:szCs w:val="18"/>
              </w:rPr>
            </w:pPr>
            <w:r>
              <w:rPr>
                <w:sz w:val="18"/>
                <w:szCs w:val="18"/>
              </w:rPr>
              <w:t>Yes</w:t>
            </w:r>
          </w:p>
        </w:tc>
        <w:tc>
          <w:tcPr>
            <w:tcW w:w="2779" w:type="dxa"/>
          </w:tcPr>
          <w:p w14:paraId="7C4FD480" w14:textId="77777777" w:rsidR="002D489C" w:rsidRPr="00775F88" w:rsidRDefault="002D489C" w:rsidP="007C7476">
            <w:pPr>
              <w:pStyle w:val="IFCNormalTextII"/>
              <w:spacing w:line="240" w:lineRule="auto"/>
              <w:ind w:left="0" w:firstLine="0"/>
              <w:rPr>
                <w:sz w:val="18"/>
                <w:szCs w:val="18"/>
              </w:rPr>
            </w:pPr>
          </w:p>
        </w:tc>
      </w:tr>
      <w:tr w:rsidR="002D489C" w:rsidRPr="00775F88" w14:paraId="2B795792" w14:textId="77777777" w:rsidTr="002D489C">
        <w:tc>
          <w:tcPr>
            <w:tcW w:w="2779" w:type="dxa"/>
          </w:tcPr>
          <w:p w14:paraId="72E3B4E0" w14:textId="169DF6A3" w:rsidR="002D489C" w:rsidRPr="00775F88" w:rsidRDefault="002D489C" w:rsidP="007C7476">
            <w:pPr>
              <w:pStyle w:val="IFCNormalTextII"/>
              <w:spacing w:line="240" w:lineRule="auto"/>
              <w:ind w:left="0" w:firstLine="0"/>
              <w:rPr>
                <w:sz w:val="18"/>
                <w:szCs w:val="18"/>
              </w:rPr>
            </w:pPr>
            <w:r>
              <w:rPr>
                <w:sz w:val="18"/>
                <w:szCs w:val="18"/>
              </w:rPr>
              <w:t>Jenis Kelamin</w:t>
            </w:r>
          </w:p>
        </w:tc>
        <w:tc>
          <w:tcPr>
            <w:tcW w:w="1276" w:type="dxa"/>
          </w:tcPr>
          <w:p w14:paraId="270A1E98" w14:textId="450B9492" w:rsidR="002D489C" w:rsidRPr="00775F88" w:rsidRDefault="002D489C" w:rsidP="007C7476">
            <w:pPr>
              <w:pStyle w:val="IFCNormalTextII"/>
              <w:spacing w:line="240" w:lineRule="auto"/>
              <w:ind w:left="0" w:firstLine="0"/>
              <w:jc w:val="center"/>
              <w:rPr>
                <w:sz w:val="18"/>
                <w:szCs w:val="18"/>
              </w:rPr>
            </w:pPr>
            <w:r>
              <w:rPr>
                <w:sz w:val="18"/>
                <w:szCs w:val="18"/>
              </w:rPr>
              <w:t>Yes</w:t>
            </w:r>
          </w:p>
        </w:tc>
        <w:tc>
          <w:tcPr>
            <w:tcW w:w="2779" w:type="dxa"/>
          </w:tcPr>
          <w:p w14:paraId="7D1F0E6D" w14:textId="684F7835" w:rsidR="002D489C" w:rsidRPr="00775F88" w:rsidRDefault="002D489C" w:rsidP="007C7476">
            <w:pPr>
              <w:pStyle w:val="IFCNormalTextII"/>
              <w:spacing w:line="240" w:lineRule="auto"/>
              <w:ind w:left="0" w:firstLine="0"/>
              <w:rPr>
                <w:sz w:val="18"/>
                <w:szCs w:val="18"/>
              </w:rPr>
            </w:pPr>
          </w:p>
        </w:tc>
      </w:tr>
      <w:tr w:rsidR="002D489C" w:rsidRPr="00775F88" w14:paraId="018CF632" w14:textId="77777777" w:rsidTr="002D489C">
        <w:tc>
          <w:tcPr>
            <w:tcW w:w="2779" w:type="dxa"/>
          </w:tcPr>
          <w:p w14:paraId="5F612E36" w14:textId="17CD90D7" w:rsidR="002D489C" w:rsidRDefault="002D489C" w:rsidP="007C7476">
            <w:pPr>
              <w:pStyle w:val="IFCNormalTextII"/>
              <w:spacing w:line="240" w:lineRule="auto"/>
              <w:ind w:left="0" w:firstLine="0"/>
              <w:rPr>
                <w:sz w:val="18"/>
                <w:szCs w:val="18"/>
              </w:rPr>
            </w:pPr>
            <w:r>
              <w:rPr>
                <w:sz w:val="18"/>
                <w:szCs w:val="18"/>
              </w:rPr>
              <w:t>Tanggal Lahir</w:t>
            </w:r>
          </w:p>
        </w:tc>
        <w:tc>
          <w:tcPr>
            <w:tcW w:w="1276" w:type="dxa"/>
          </w:tcPr>
          <w:p w14:paraId="1EF9F144" w14:textId="443A562F" w:rsidR="002D489C" w:rsidRDefault="002D489C" w:rsidP="007C7476">
            <w:pPr>
              <w:pStyle w:val="IFCNormalTextII"/>
              <w:spacing w:line="240" w:lineRule="auto"/>
              <w:ind w:left="0" w:firstLine="0"/>
              <w:jc w:val="center"/>
              <w:rPr>
                <w:sz w:val="18"/>
                <w:szCs w:val="18"/>
              </w:rPr>
            </w:pPr>
            <w:r>
              <w:rPr>
                <w:sz w:val="18"/>
                <w:szCs w:val="18"/>
              </w:rPr>
              <w:t>Yes</w:t>
            </w:r>
          </w:p>
        </w:tc>
        <w:tc>
          <w:tcPr>
            <w:tcW w:w="2779" w:type="dxa"/>
          </w:tcPr>
          <w:p w14:paraId="75A978D2" w14:textId="77777777" w:rsidR="002D489C" w:rsidRPr="00775F88" w:rsidRDefault="002D489C" w:rsidP="007C7476">
            <w:pPr>
              <w:pStyle w:val="IFCNormalTextII"/>
              <w:spacing w:line="240" w:lineRule="auto"/>
              <w:ind w:left="0" w:firstLine="0"/>
              <w:rPr>
                <w:sz w:val="18"/>
                <w:szCs w:val="18"/>
              </w:rPr>
            </w:pPr>
          </w:p>
        </w:tc>
      </w:tr>
      <w:tr w:rsidR="002D489C" w:rsidRPr="00775F88" w14:paraId="5866B199" w14:textId="77777777" w:rsidTr="002D489C">
        <w:tc>
          <w:tcPr>
            <w:tcW w:w="2779" w:type="dxa"/>
          </w:tcPr>
          <w:p w14:paraId="70C2AA31" w14:textId="76B820A2" w:rsidR="002D489C" w:rsidRDefault="002D489C" w:rsidP="007C7476">
            <w:pPr>
              <w:pStyle w:val="IFCNormalTextII"/>
              <w:spacing w:line="240" w:lineRule="auto"/>
              <w:ind w:left="0" w:firstLine="0"/>
              <w:rPr>
                <w:sz w:val="18"/>
                <w:szCs w:val="18"/>
              </w:rPr>
            </w:pPr>
            <w:r>
              <w:rPr>
                <w:sz w:val="18"/>
                <w:szCs w:val="18"/>
              </w:rPr>
              <w:t>Umur</w:t>
            </w:r>
          </w:p>
        </w:tc>
        <w:tc>
          <w:tcPr>
            <w:tcW w:w="1276" w:type="dxa"/>
          </w:tcPr>
          <w:p w14:paraId="4661A050" w14:textId="77777777" w:rsidR="002D489C" w:rsidRDefault="002D489C" w:rsidP="007C7476">
            <w:pPr>
              <w:pStyle w:val="IFCNormalTextII"/>
              <w:spacing w:line="240" w:lineRule="auto"/>
              <w:ind w:left="0" w:firstLine="0"/>
              <w:jc w:val="center"/>
              <w:rPr>
                <w:sz w:val="18"/>
                <w:szCs w:val="18"/>
              </w:rPr>
            </w:pPr>
          </w:p>
        </w:tc>
        <w:tc>
          <w:tcPr>
            <w:tcW w:w="2779" w:type="dxa"/>
          </w:tcPr>
          <w:p w14:paraId="2A4FF495" w14:textId="10C8CFD4" w:rsidR="002D489C" w:rsidRPr="00775F88" w:rsidRDefault="002D489C" w:rsidP="007C7476">
            <w:pPr>
              <w:pStyle w:val="IFCNormalTextII"/>
              <w:spacing w:line="240" w:lineRule="auto"/>
              <w:ind w:left="0" w:firstLine="0"/>
              <w:rPr>
                <w:sz w:val="18"/>
                <w:szCs w:val="18"/>
              </w:rPr>
            </w:pPr>
            <w:r>
              <w:rPr>
                <w:sz w:val="18"/>
                <w:szCs w:val="18"/>
              </w:rPr>
              <w:t>Auto calculate</w:t>
            </w:r>
          </w:p>
        </w:tc>
      </w:tr>
      <w:tr w:rsidR="002D489C" w:rsidRPr="00775F88" w14:paraId="39A7227F" w14:textId="77777777" w:rsidTr="002D489C">
        <w:tc>
          <w:tcPr>
            <w:tcW w:w="2779" w:type="dxa"/>
          </w:tcPr>
          <w:p w14:paraId="39298812" w14:textId="5BE32E6A" w:rsidR="002D489C" w:rsidRDefault="002D489C" w:rsidP="007C7476">
            <w:pPr>
              <w:pStyle w:val="IFCNormalTextII"/>
              <w:spacing w:line="240" w:lineRule="auto"/>
              <w:ind w:left="0" w:firstLine="0"/>
              <w:rPr>
                <w:sz w:val="18"/>
                <w:szCs w:val="18"/>
              </w:rPr>
            </w:pPr>
            <w:r>
              <w:rPr>
                <w:sz w:val="18"/>
                <w:szCs w:val="18"/>
              </w:rPr>
              <w:t>Kewarganegaraan</w:t>
            </w:r>
          </w:p>
        </w:tc>
        <w:tc>
          <w:tcPr>
            <w:tcW w:w="1276" w:type="dxa"/>
          </w:tcPr>
          <w:p w14:paraId="7E56FD35" w14:textId="77777777" w:rsidR="002D489C" w:rsidRDefault="002D489C" w:rsidP="007C7476">
            <w:pPr>
              <w:pStyle w:val="IFCNormalTextII"/>
              <w:spacing w:line="240" w:lineRule="auto"/>
              <w:ind w:left="0" w:firstLine="0"/>
              <w:jc w:val="center"/>
              <w:rPr>
                <w:sz w:val="18"/>
                <w:szCs w:val="18"/>
              </w:rPr>
            </w:pPr>
          </w:p>
        </w:tc>
        <w:tc>
          <w:tcPr>
            <w:tcW w:w="2779" w:type="dxa"/>
          </w:tcPr>
          <w:p w14:paraId="6A3CCD91" w14:textId="35786EE7" w:rsidR="002D489C" w:rsidRDefault="002D489C" w:rsidP="007C7476">
            <w:pPr>
              <w:pStyle w:val="IFCNormalTextII"/>
              <w:spacing w:line="240" w:lineRule="auto"/>
              <w:ind w:left="0" w:firstLine="0"/>
              <w:rPr>
                <w:sz w:val="18"/>
                <w:szCs w:val="18"/>
              </w:rPr>
            </w:pPr>
            <w:r>
              <w:rPr>
                <w:sz w:val="18"/>
                <w:szCs w:val="18"/>
              </w:rPr>
              <w:t>Nationality dropdown table</w:t>
            </w:r>
          </w:p>
        </w:tc>
      </w:tr>
      <w:tr w:rsidR="002D489C" w:rsidRPr="00775F88" w14:paraId="016BA278" w14:textId="77777777" w:rsidTr="002D489C">
        <w:tc>
          <w:tcPr>
            <w:tcW w:w="2779" w:type="dxa"/>
          </w:tcPr>
          <w:p w14:paraId="548DCF9D" w14:textId="07797384" w:rsidR="002D489C" w:rsidRDefault="002D489C" w:rsidP="007C7476">
            <w:pPr>
              <w:pStyle w:val="IFCNormalTextII"/>
              <w:spacing w:line="240" w:lineRule="auto"/>
              <w:ind w:left="0" w:firstLine="0"/>
              <w:rPr>
                <w:sz w:val="18"/>
                <w:szCs w:val="18"/>
              </w:rPr>
            </w:pPr>
            <w:r>
              <w:rPr>
                <w:sz w:val="18"/>
                <w:szCs w:val="18"/>
              </w:rPr>
              <w:t>Hubungan dengan Calon Tertanggung</w:t>
            </w:r>
          </w:p>
        </w:tc>
        <w:tc>
          <w:tcPr>
            <w:tcW w:w="1276" w:type="dxa"/>
          </w:tcPr>
          <w:p w14:paraId="6AB3CA13" w14:textId="77777777" w:rsidR="002D489C" w:rsidRDefault="002D489C" w:rsidP="007C7476">
            <w:pPr>
              <w:pStyle w:val="IFCNormalTextII"/>
              <w:spacing w:line="240" w:lineRule="auto"/>
              <w:ind w:left="0" w:firstLine="0"/>
              <w:jc w:val="center"/>
              <w:rPr>
                <w:sz w:val="18"/>
                <w:szCs w:val="18"/>
              </w:rPr>
            </w:pPr>
          </w:p>
        </w:tc>
        <w:tc>
          <w:tcPr>
            <w:tcW w:w="2779" w:type="dxa"/>
          </w:tcPr>
          <w:p w14:paraId="74ECC9C5" w14:textId="77777777" w:rsidR="002D489C" w:rsidRDefault="002D489C" w:rsidP="007C7476">
            <w:pPr>
              <w:pStyle w:val="IFCNormalTextII"/>
              <w:spacing w:line="240" w:lineRule="auto"/>
              <w:ind w:left="0" w:firstLine="0"/>
              <w:rPr>
                <w:sz w:val="18"/>
                <w:szCs w:val="18"/>
              </w:rPr>
            </w:pPr>
            <w:r>
              <w:rPr>
                <w:sz w:val="18"/>
                <w:szCs w:val="18"/>
              </w:rPr>
              <w:t>Diri Sendiri</w:t>
            </w:r>
          </w:p>
          <w:p w14:paraId="5D05CC31" w14:textId="77777777" w:rsidR="002D489C" w:rsidRDefault="002D489C" w:rsidP="007C7476">
            <w:pPr>
              <w:pStyle w:val="IFCNormalTextII"/>
              <w:spacing w:line="240" w:lineRule="auto"/>
              <w:ind w:left="0" w:firstLine="0"/>
              <w:rPr>
                <w:sz w:val="18"/>
                <w:szCs w:val="18"/>
              </w:rPr>
            </w:pPr>
            <w:r>
              <w:rPr>
                <w:sz w:val="18"/>
                <w:szCs w:val="18"/>
              </w:rPr>
              <w:t>Orang Tua</w:t>
            </w:r>
          </w:p>
          <w:p w14:paraId="7AD285BB" w14:textId="77777777" w:rsidR="002D489C" w:rsidRDefault="002D489C" w:rsidP="007C7476">
            <w:pPr>
              <w:pStyle w:val="IFCNormalTextII"/>
              <w:spacing w:line="240" w:lineRule="auto"/>
              <w:ind w:left="0" w:firstLine="0"/>
              <w:rPr>
                <w:sz w:val="18"/>
                <w:szCs w:val="18"/>
              </w:rPr>
            </w:pPr>
            <w:r>
              <w:rPr>
                <w:sz w:val="18"/>
                <w:szCs w:val="18"/>
              </w:rPr>
              <w:t>Anak</w:t>
            </w:r>
          </w:p>
          <w:p w14:paraId="269AC890" w14:textId="77777777" w:rsidR="002D489C" w:rsidRDefault="002D489C" w:rsidP="007C7476">
            <w:pPr>
              <w:pStyle w:val="IFCNormalTextII"/>
              <w:spacing w:line="240" w:lineRule="auto"/>
              <w:ind w:left="0" w:firstLine="0"/>
              <w:rPr>
                <w:sz w:val="18"/>
                <w:szCs w:val="18"/>
              </w:rPr>
            </w:pPr>
            <w:r>
              <w:rPr>
                <w:sz w:val="18"/>
                <w:szCs w:val="18"/>
              </w:rPr>
              <w:t>Pasangan</w:t>
            </w:r>
          </w:p>
          <w:p w14:paraId="5F6B2F99" w14:textId="77777777" w:rsidR="002D489C" w:rsidRDefault="002D489C" w:rsidP="007C7476">
            <w:pPr>
              <w:pStyle w:val="IFCNormalTextII"/>
              <w:spacing w:line="240" w:lineRule="auto"/>
              <w:ind w:left="0" w:firstLine="0"/>
              <w:rPr>
                <w:sz w:val="18"/>
                <w:szCs w:val="18"/>
              </w:rPr>
            </w:pPr>
            <w:r>
              <w:rPr>
                <w:sz w:val="18"/>
                <w:szCs w:val="18"/>
              </w:rPr>
              <w:t>Saudara Laki-Laki</w:t>
            </w:r>
          </w:p>
          <w:p w14:paraId="66FF5632" w14:textId="77777777" w:rsidR="002D489C" w:rsidRDefault="002D489C" w:rsidP="007C7476">
            <w:pPr>
              <w:pStyle w:val="IFCNormalTextII"/>
              <w:spacing w:line="240" w:lineRule="auto"/>
              <w:ind w:left="0" w:firstLine="0"/>
              <w:rPr>
                <w:sz w:val="18"/>
                <w:szCs w:val="18"/>
              </w:rPr>
            </w:pPr>
            <w:r>
              <w:rPr>
                <w:sz w:val="18"/>
                <w:szCs w:val="18"/>
              </w:rPr>
              <w:t>Saudara Perempuan</w:t>
            </w:r>
          </w:p>
          <w:p w14:paraId="02486CBA" w14:textId="77777777" w:rsidR="002D489C" w:rsidRDefault="002D489C" w:rsidP="007C7476">
            <w:pPr>
              <w:pStyle w:val="IFCNormalTextII"/>
              <w:spacing w:line="240" w:lineRule="auto"/>
              <w:ind w:left="0" w:firstLine="0"/>
              <w:rPr>
                <w:sz w:val="18"/>
                <w:szCs w:val="18"/>
              </w:rPr>
            </w:pPr>
            <w:r>
              <w:rPr>
                <w:sz w:val="18"/>
                <w:szCs w:val="18"/>
              </w:rPr>
              <w:t>Kakek / Nenek</w:t>
            </w:r>
          </w:p>
          <w:p w14:paraId="56B23FF6" w14:textId="77777777" w:rsidR="002D489C" w:rsidRDefault="002D489C" w:rsidP="007C7476">
            <w:pPr>
              <w:pStyle w:val="IFCNormalTextII"/>
              <w:spacing w:line="240" w:lineRule="auto"/>
              <w:ind w:left="0" w:firstLine="0"/>
              <w:rPr>
                <w:sz w:val="18"/>
                <w:szCs w:val="18"/>
              </w:rPr>
            </w:pPr>
            <w:r>
              <w:rPr>
                <w:sz w:val="18"/>
                <w:szCs w:val="18"/>
              </w:rPr>
              <w:t>Cucu</w:t>
            </w:r>
          </w:p>
          <w:p w14:paraId="0B1D79E6" w14:textId="77777777" w:rsidR="002D489C" w:rsidRDefault="002D489C" w:rsidP="007C7476">
            <w:pPr>
              <w:pStyle w:val="IFCNormalTextII"/>
              <w:spacing w:line="240" w:lineRule="auto"/>
              <w:ind w:left="0" w:firstLine="0"/>
              <w:rPr>
                <w:sz w:val="18"/>
                <w:szCs w:val="18"/>
              </w:rPr>
            </w:pPr>
            <w:r>
              <w:rPr>
                <w:sz w:val="18"/>
                <w:szCs w:val="18"/>
              </w:rPr>
              <w:t>Bibi</w:t>
            </w:r>
          </w:p>
          <w:p w14:paraId="42222103" w14:textId="77777777" w:rsidR="002D489C" w:rsidRDefault="002D489C" w:rsidP="007C7476">
            <w:pPr>
              <w:pStyle w:val="IFCNormalTextII"/>
              <w:spacing w:line="240" w:lineRule="auto"/>
              <w:ind w:left="0" w:firstLine="0"/>
              <w:rPr>
                <w:sz w:val="18"/>
                <w:szCs w:val="18"/>
              </w:rPr>
            </w:pPr>
            <w:r>
              <w:rPr>
                <w:sz w:val="18"/>
                <w:szCs w:val="18"/>
              </w:rPr>
              <w:t>Paman</w:t>
            </w:r>
          </w:p>
          <w:p w14:paraId="29084385" w14:textId="77777777" w:rsidR="002D489C" w:rsidRDefault="002D489C" w:rsidP="007C7476">
            <w:pPr>
              <w:pStyle w:val="IFCNormalTextII"/>
              <w:spacing w:line="240" w:lineRule="auto"/>
              <w:ind w:left="0" w:firstLine="0"/>
              <w:rPr>
                <w:sz w:val="18"/>
                <w:szCs w:val="18"/>
              </w:rPr>
            </w:pPr>
            <w:r>
              <w:rPr>
                <w:sz w:val="18"/>
                <w:szCs w:val="18"/>
              </w:rPr>
              <w:t>Keponakan Laki-Laki</w:t>
            </w:r>
          </w:p>
          <w:p w14:paraId="1E1B5BAF" w14:textId="4CD283DC" w:rsidR="002D489C" w:rsidRDefault="002D489C" w:rsidP="007C7476">
            <w:pPr>
              <w:pStyle w:val="IFCNormalTextII"/>
              <w:spacing w:line="240" w:lineRule="auto"/>
              <w:ind w:left="0" w:firstLine="0"/>
              <w:rPr>
                <w:sz w:val="18"/>
                <w:szCs w:val="18"/>
              </w:rPr>
            </w:pPr>
            <w:r>
              <w:rPr>
                <w:sz w:val="18"/>
                <w:szCs w:val="18"/>
              </w:rPr>
              <w:t>Keponakan Perempuan</w:t>
            </w:r>
          </w:p>
          <w:p w14:paraId="43195F78" w14:textId="77777777" w:rsidR="002D489C" w:rsidRDefault="002D489C" w:rsidP="007C7476">
            <w:pPr>
              <w:pStyle w:val="IFCNormalTextII"/>
              <w:spacing w:line="240" w:lineRule="auto"/>
              <w:ind w:left="0" w:firstLine="0"/>
              <w:rPr>
                <w:sz w:val="18"/>
                <w:szCs w:val="18"/>
              </w:rPr>
            </w:pPr>
            <w:r>
              <w:rPr>
                <w:sz w:val="18"/>
                <w:szCs w:val="18"/>
              </w:rPr>
              <w:t>Pekerja</w:t>
            </w:r>
          </w:p>
          <w:p w14:paraId="55817A89" w14:textId="77777777" w:rsidR="002D489C" w:rsidRDefault="002D489C" w:rsidP="007C7476">
            <w:pPr>
              <w:pStyle w:val="IFCNormalTextII"/>
              <w:spacing w:line="240" w:lineRule="auto"/>
              <w:ind w:left="0" w:firstLine="0"/>
              <w:rPr>
                <w:sz w:val="18"/>
                <w:szCs w:val="18"/>
              </w:rPr>
            </w:pPr>
            <w:r>
              <w:rPr>
                <w:sz w:val="18"/>
                <w:szCs w:val="18"/>
              </w:rPr>
              <w:t>Pemberi Kerja</w:t>
            </w:r>
          </w:p>
          <w:p w14:paraId="2D30F925" w14:textId="77777777" w:rsidR="002D489C" w:rsidRDefault="002D489C" w:rsidP="007C7476">
            <w:pPr>
              <w:pStyle w:val="IFCNormalTextII"/>
              <w:spacing w:line="240" w:lineRule="auto"/>
              <w:ind w:left="0" w:firstLine="0"/>
              <w:rPr>
                <w:sz w:val="18"/>
                <w:szCs w:val="18"/>
              </w:rPr>
            </w:pPr>
            <w:r>
              <w:rPr>
                <w:sz w:val="18"/>
                <w:szCs w:val="18"/>
              </w:rPr>
              <w:t>Lainnya</w:t>
            </w:r>
          </w:p>
          <w:p w14:paraId="3DB9C082" w14:textId="77777777" w:rsidR="002D489C" w:rsidRDefault="002D489C" w:rsidP="007C7476">
            <w:pPr>
              <w:pStyle w:val="IFCNormalTextII"/>
              <w:spacing w:line="240" w:lineRule="auto"/>
              <w:ind w:left="0" w:firstLine="0"/>
              <w:rPr>
                <w:sz w:val="18"/>
                <w:szCs w:val="18"/>
              </w:rPr>
            </w:pPr>
            <w:r>
              <w:rPr>
                <w:sz w:val="18"/>
                <w:szCs w:val="18"/>
              </w:rPr>
              <w:t>Ahli Waris</w:t>
            </w:r>
          </w:p>
          <w:p w14:paraId="1B68C5D5" w14:textId="77777777" w:rsidR="002D489C" w:rsidRDefault="002D489C" w:rsidP="007C7476">
            <w:pPr>
              <w:pStyle w:val="IFCNormalTextII"/>
              <w:spacing w:line="240" w:lineRule="auto"/>
              <w:ind w:left="0" w:firstLine="0"/>
              <w:rPr>
                <w:sz w:val="18"/>
                <w:szCs w:val="18"/>
              </w:rPr>
            </w:pPr>
            <w:r>
              <w:rPr>
                <w:sz w:val="18"/>
                <w:szCs w:val="18"/>
              </w:rPr>
              <w:t>Wali</w:t>
            </w:r>
          </w:p>
          <w:p w14:paraId="781401FB" w14:textId="77777777" w:rsidR="002D489C" w:rsidRDefault="002D489C" w:rsidP="007C7476">
            <w:pPr>
              <w:pStyle w:val="IFCNormalTextII"/>
              <w:spacing w:line="240" w:lineRule="auto"/>
              <w:ind w:left="0" w:firstLine="0"/>
              <w:rPr>
                <w:sz w:val="18"/>
                <w:szCs w:val="18"/>
              </w:rPr>
            </w:pPr>
            <w:r>
              <w:rPr>
                <w:sz w:val="18"/>
                <w:szCs w:val="18"/>
              </w:rPr>
              <w:t>Kreditor / Debitor</w:t>
            </w:r>
          </w:p>
          <w:p w14:paraId="48E2D4DF" w14:textId="77777777" w:rsidR="002D489C" w:rsidRDefault="002D489C" w:rsidP="007C7476">
            <w:pPr>
              <w:pStyle w:val="IFCNormalTextII"/>
              <w:spacing w:line="240" w:lineRule="auto"/>
              <w:ind w:left="0" w:firstLine="0"/>
              <w:rPr>
                <w:sz w:val="18"/>
                <w:szCs w:val="18"/>
              </w:rPr>
            </w:pPr>
            <w:r>
              <w:rPr>
                <w:sz w:val="18"/>
                <w:szCs w:val="18"/>
              </w:rPr>
              <w:t>Amal</w:t>
            </w:r>
          </w:p>
          <w:p w14:paraId="0E5C2E5F" w14:textId="73678E75" w:rsidR="002D489C" w:rsidRDefault="002D489C" w:rsidP="007C7476">
            <w:pPr>
              <w:pStyle w:val="IFCNormalTextII"/>
              <w:spacing w:line="240" w:lineRule="auto"/>
              <w:ind w:left="0" w:firstLine="0"/>
              <w:rPr>
                <w:sz w:val="18"/>
                <w:szCs w:val="18"/>
              </w:rPr>
            </w:pPr>
            <w:r>
              <w:rPr>
                <w:sz w:val="18"/>
                <w:szCs w:val="18"/>
              </w:rPr>
              <w:t>Ahli Waris Hukum</w:t>
            </w:r>
          </w:p>
        </w:tc>
      </w:tr>
    </w:tbl>
    <w:p w14:paraId="498DEBE7" w14:textId="7476333C" w:rsidR="00F77F63" w:rsidRDefault="00F77F63" w:rsidP="00F118CB">
      <w:pPr>
        <w:pStyle w:val="IFCNormalTextII"/>
        <w:ind w:left="750" w:firstLine="90"/>
      </w:pPr>
    </w:p>
    <w:p w14:paraId="74BE1222" w14:textId="77777777" w:rsidR="00A13F09" w:rsidRDefault="00A13F09" w:rsidP="00A13F09">
      <w:pPr>
        <w:pStyle w:val="IFCNormalTextII"/>
      </w:pPr>
    </w:p>
    <w:p w14:paraId="3ACAA2A1" w14:textId="4816E176" w:rsidR="00641643" w:rsidRDefault="00641643">
      <w:pPr>
        <w:spacing w:after="200" w:line="276" w:lineRule="auto"/>
        <w:rPr>
          <w:rFonts w:ascii="Arial" w:eastAsia="PMingLiU" w:hAnsi="Arial" w:cs="Arial"/>
          <w:kern w:val="2"/>
          <w:sz w:val="22"/>
          <w:szCs w:val="22"/>
          <w:lang w:eastAsia="zh-TW"/>
        </w:rPr>
      </w:pPr>
      <w:r>
        <w:br w:type="page"/>
      </w:r>
    </w:p>
    <w:p w14:paraId="4E979F9C" w14:textId="1FA1CD43" w:rsidR="001A787E" w:rsidRDefault="001A787E" w:rsidP="001A787E">
      <w:pPr>
        <w:pStyle w:val="IFCHeading11X"/>
      </w:pPr>
      <w:bookmarkStart w:id="293" w:name="_Toc453154119"/>
      <w:r>
        <w:lastRenderedPageBreak/>
        <w:t>Data pembayaran</w:t>
      </w:r>
      <w:bookmarkEnd w:id="293"/>
    </w:p>
    <w:p w14:paraId="33AB16A9" w14:textId="3A682D66" w:rsidR="00BB4084" w:rsidRDefault="00BB4084" w:rsidP="009F4A29">
      <w:pPr>
        <w:pStyle w:val="IFCNormalTextII"/>
        <w:ind w:left="1110"/>
      </w:pPr>
      <w:r>
        <w:t>This form capture the method and frequency of payment.</w:t>
      </w:r>
    </w:p>
    <w:p w14:paraId="49BDEFF8" w14:textId="28262776" w:rsidR="002040AA" w:rsidRDefault="00C43DCA" w:rsidP="00BB4084">
      <w:pPr>
        <w:pStyle w:val="IFCNormalTextII"/>
        <w:ind w:left="1110"/>
      </w:pPr>
      <w:del w:id="294" w:author="Andy Phan" w:date="2016-06-08T13:21:00Z">
        <w:r w:rsidRPr="00C43DCA" w:rsidDel="00915B2F">
          <w:rPr>
            <w:noProof/>
            <w:lang w:eastAsia="en-US"/>
          </w:rPr>
          <w:drawing>
            <wp:inline distT="0" distB="0" distL="0" distR="0" wp14:anchorId="6876CC90" wp14:editId="0DE76893">
              <wp:extent cx="5715000" cy="310832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715000" cy="3108325"/>
                      </a:xfrm>
                      <a:prstGeom prst="rect">
                        <a:avLst/>
                      </a:prstGeom>
                    </pic:spPr>
                  </pic:pic>
                </a:graphicData>
              </a:graphic>
            </wp:inline>
          </w:drawing>
        </w:r>
      </w:del>
      <w:ins w:id="295" w:author="Andy Phan" w:date="2016-06-08T13:21:00Z">
        <w:r w:rsidR="00915B2F" w:rsidRPr="00915B2F">
          <w:rPr>
            <w:noProof/>
            <w:lang w:eastAsia="en-US"/>
          </w:rPr>
          <w:drawing>
            <wp:inline distT="0" distB="0" distL="0" distR="0" wp14:anchorId="5AC48F71" wp14:editId="2041A9E0">
              <wp:extent cx="5715000" cy="3136900"/>
              <wp:effectExtent l="0" t="0" r="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screen">
                        <a:extLst>
                          <a:ext uri="{28A0092B-C50C-407E-A947-70E740481C1C}">
                            <a14:useLocalDpi xmlns:a14="http://schemas.microsoft.com/office/drawing/2010/main"/>
                          </a:ext>
                        </a:extLst>
                      </a:blip>
                      <a:stretch>
                        <a:fillRect/>
                      </a:stretch>
                    </pic:blipFill>
                    <pic:spPr>
                      <a:xfrm>
                        <a:off x="0" y="0"/>
                        <a:ext cx="5715000" cy="3136900"/>
                      </a:xfrm>
                      <a:prstGeom prst="rect">
                        <a:avLst/>
                      </a:prstGeom>
                    </pic:spPr>
                  </pic:pic>
                </a:graphicData>
              </a:graphic>
            </wp:inline>
          </w:drawing>
        </w:r>
      </w:ins>
      <w:r w:rsidR="009F4A29" w:rsidRPr="009F4A29">
        <w:t xml:space="preserve"> </w:t>
      </w:r>
    </w:p>
    <w:tbl>
      <w:tblPr>
        <w:tblStyle w:val="TableGrid"/>
        <w:tblW w:w="6834" w:type="dxa"/>
        <w:tblInd w:w="964" w:type="dxa"/>
        <w:tblLook w:val="04A0" w:firstRow="1" w:lastRow="0" w:firstColumn="1" w:lastColumn="0" w:noHBand="0" w:noVBand="1"/>
      </w:tblPr>
      <w:tblGrid>
        <w:gridCol w:w="2779"/>
        <w:gridCol w:w="1276"/>
        <w:gridCol w:w="2779"/>
      </w:tblGrid>
      <w:tr w:rsidR="002040AA" w:rsidRPr="00775F88" w14:paraId="633B96D6" w14:textId="77777777" w:rsidTr="007C7476">
        <w:tc>
          <w:tcPr>
            <w:tcW w:w="2779" w:type="dxa"/>
            <w:shd w:val="clear" w:color="auto" w:fill="F2F2F2" w:themeFill="background1" w:themeFillShade="F2"/>
          </w:tcPr>
          <w:p w14:paraId="16ABCB52" w14:textId="77777777" w:rsidR="002040AA" w:rsidRPr="00775F88" w:rsidRDefault="002040AA" w:rsidP="007C7476">
            <w:pPr>
              <w:pStyle w:val="IFCNormalTextII"/>
              <w:tabs>
                <w:tab w:val="right" w:pos="2464"/>
              </w:tabs>
              <w:spacing w:line="240" w:lineRule="auto"/>
              <w:ind w:left="0" w:firstLine="0"/>
              <w:rPr>
                <w:sz w:val="18"/>
                <w:szCs w:val="18"/>
              </w:rPr>
            </w:pPr>
            <w:r w:rsidRPr="00775F88">
              <w:rPr>
                <w:sz w:val="18"/>
                <w:szCs w:val="18"/>
              </w:rPr>
              <w:t>Field</w:t>
            </w:r>
            <w:r w:rsidRPr="00775F88">
              <w:rPr>
                <w:sz w:val="18"/>
                <w:szCs w:val="18"/>
              </w:rPr>
              <w:tab/>
            </w:r>
          </w:p>
        </w:tc>
        <w:tc>
          <w:tcPr>
            <w:tcW w:w="1276" w:type="dxa"/>
            <w:shd w:val="clear" w:color="auto" w:fill="F2F2F2" w:themeFill="background1" w:themeFillShade="F2"/>
          </w:tcPr>
          <w:p w14:paraId="57A3D48A" w14:textId="77777777" w:rsidR="002040AA" w:rsidRPr="00775F88" w:rsidRDefault="002040AA" w:rsidP="007C7476">
            <w:pPr>
              <w:pStyle w:val="IFCNormalTextII"/>
              <w:spacing w:line="240" w:lineRule="auto"/>
              <w:ind w:left="0" w:firstLine="0"/>
              <w:jc w:val="center"/>
              <w:rPr>
                <w:sz w:val="18"/>
                <w:szCs w:val="18"/>
              </w:rPr>
            </w:pPr>
            <w:r w:rsidRPr="00775F88">
              <w:rPr>
                <w:sz w:val="18"/>
                <w:szCs w:val="18"/>
              </w:rPr>
              <w:t>Mandatory</w:t>
            </w:r>
          </w:p>
        </w:tc>
        <w:tc>
          <w:tcPr>
            <w:tcW w:w="2779" w:type="dxa"/>
            <w:shd w:val="clear" w:color="auto" w:fill="F2F2F2" w:themeFill="background1" w:themeFillShade="F2"/>
          </w:tcPr>
          <w:p w14:paraId="431DA479" w14:textId="77777777" w:rsidR="002040AA" w:rsidRPr="00775F88" w:rsidRDefault="002040AA" w:rsidP="007C7476">
            <w:pPr>
              <w:pStyle w:val="IFCNormalTextII"/>
              <w:spacing w:line="240" w:lineRule="auto"/>
              <w:ind w:left="0" w:firstLine="0"/>
              <w:rPr>
                <w:sz w:val="18"/>
                <w:szCs w:val="18"/>
              </w:rPr>
            </w:pPr>
            <w:r w:rsidRPr="00775F88">
              <w:rPr>
                <w:sz w:val="18"/>
                <w:szCs w:val="18"/>
              </w:rPr>
              <w:t>Validation</w:t>
            </w:r>
          </w:p>
        </w:tc>
      </w:tr>
      <w:tr w:rsidR="002040AA" w:rsidRPr="00775F88" w14:paraId="095EEAB9" w14:textId="77777777" w:rsidTr="007C7476">
        <w:tc>
          <w:tcPr>
            <w:tcW w:w="2779" w:type="dxa"/>
          </w:tcPr>
          <w:p w14:paraId="00168AA1" w14:textId="542C49F6" w:rsidR="002040AA" w:rsidRPr="00775F88" w:rsidRDefault="00D56AAD" w:rsidP="007C7476">
            <w:pPr>
              <w:pStyle w:val="IFCNormalTextII"/>
              <w:spacing w:line="240" w:lineRule="auto"/>
              <w:ind w:left="0" w:firstLine="0"/>
              <w:rPr>
                <w:sz w:val="18"/>
                <w:szCs w:val="18"/>
              </w:rPr>
            </w:pPr>
            <w:r>
              <w:rPr>
                <w:sz w:val="18"/>
                <w:szCs w:val="18"/>
              </w:rPr>
              <w:t>Mata Uang</w:t>
            </w:r>
          </w:p>
        </w:tc>
        <w:tc>
          <w:tcPr>
            <w:tcW w:w="1276" w:type="dxa"/>
          </w:tcPr>
          <w:p w14:paraId="7BD0F1C4" w14:textId="421E49C5" w:rsidR="002040AA" w:rsidRPr="00775F88" w:rsidRDefault="002040AA" w:rsidP="007C7476">
            <w:pPr>
              <w:pStyle w:val="IFCNormalTextII"/>
              <w:spacing w:line="240" w:lineRule="auto"/>
              <w:ind w:left="0" w:firstLine="0"/>
              <w:jc w:val="center"/>
              <w:rPr>
                <w:sz w:val="18"/>
                <w:szCs w:val="18"/>
              </w:rPr>
            </w:pPr>
          </w:p>
        </w:tc>
        <w:tc>
          <w:tcPr>
            <w:tcW w:w="2779" w:type="dxa"/>
          </w:tcPr>
          <w:p w14:paraId="19D7DDA6" w14:textId="31113C77" w:rsidR="00D56AAD" w:rsidRPr="00775F88" w:rsidRDefault="00D56AAD" w:rsidP="007C7476">
            <w:pPr>
              <w:pStyle w:val="IFCNormalTextII"/>
              <w:spacing w:line="240" w:lineRule="auto"/>
              <w:ind w:left="0" w:firstLine="0"/>
              <w:rPr>
                <w:sz w:val="18"/>
                <w:szCs w:val="18"/>
              </w:rPr>
            </w:pPr>
            <w:r>
              <w:rPr>
                <w:sz w:val="18"/>
                <w:szCs w:val="18"/>
              </w:rPr>
              <w:t>Default to “</w:t>
            </w:r>
            <w:ins w:id="296" w:author="Andy Phan" w:date="2016-05-31T07:57:00Z">
              <w:r w:rsidR="001462F4">
                <w:rPr>
                  <w:sz w:val="18"/>
                  <w:szCs w:val="18"/>
                </w:rPr>
                <w:t>IDR</w:t>
              </w:r>
            </w:ins>
            <w:r>
              <w:rPr>
                <w:sz w:val="18"/>
                <w:szCs w:val="18"/>
              </w:rPr>
              <w:t>”</w:t>
            </w:r>
          </w:p>
        </w:tc>
      </w:tr>
      <w:tr w:rsidR="002040AA" w:rsidRPr="00775F88" w14:paraId="7F7780C2" w14:textId="77777777" w:rsidTr="007C7476">
        <w:tc>
          <w:tcPr>
            <w:tcW w:w="2779" w:type="dxa"/>
          </w:tcPr>
          <w:p w14:paraId="195F5E47" w14:textId="571F915C" w:rsidR="002040AA" w:rsidRPr="00775F88" w:rsidRDefault="00D56AAD" w:rsidP="007C7476">
            <w:pPr>
              <w:pStyle w:val="IFCNormalTextII"/>
              <w:spacing w:line="240" w:lineRule="auto"/>
              <w:ind w:left="0" w:firstLine="0"/>
              <w:rPr>
                <w:sz w:val="18"/>
                <w:szCs w:val="18"/>
              </w:rPr>
            </w:pPr>
            <w:r>
              <w:rPr>
                <w:sz w:val="18"/>
                <w:szCs w:val="18"/>
              </w:rPr>
              <w:t>Frekeunsi Pembayaran</w:t>
            </w:r>
          </w:p>
        </w:tc>
        <w:tc>
          <w:tcPr>
            <w:tcW w:w="1276" w:type="dxa"/>
          </w:tcPr>
          <w:p w14:paraId="7AB07D91" w14:textId="77777777" w:rsidR="002040AA" w:rsidRPr="00775F88" w:rsidRDefault="002040AA" w:rsidP="007C7476">
            <w:pPr>
              <w:pStyle w:val="IFCNormalTextII"/>
              <w:spacing w:line="240" w:lineRule="auto"/>
              <w:ind w:left="0" w:firstLine="0"/>
              <w:jc w:val="center"/>
              <w:rPr>
                <w:sz w:val="18"/>
                <w:szCs w:val="18"/>
              </w:rPr>
            </w:pPr>
            <w:r>
              <w:rPr>
                <w:sz w:val="18"/>
                <w:szCs w:val="18"/>
              </w:rPr>
              <w:t>Yes</w:t>
            </w:r>
          </w:p>
        </w:tc>
        <w:tc>
          <w:tcPr>
            <w:tcW w:w="2779" w:type="dxa"/>
          </w:tcPr>
          <w:p w14:paraId="5FCE1138" w14:textId="7118519C" w:rsidR="002040AA" w:rsidRPr="00775F88" w:rsidRDefault="00D56AAD" w:rsidP="007C7476">
            <w:pPr>
              <w:pStyle w:val="IFCNormalTextII"/>
              <w:spacing w:line="240" w:lineRule="auto"/>
              <w:ind w:left="0" w:firstLine="0"/>
              <w:rPr>
                <w:sz w:val="18"/>
                <w:szCs w:val="18"/>
              </w:rPr>
            </w:pPr>
            <w:r>
              <w:rPr>
                <w:sz w:val="18"/>
                <w:szCs w:val="18"/>
              </w:rPr>
              <w:t>Auto populated from SI</w:t>
            </w:r>
          </w:p>
        </w:tc>
      </w:tr>
      <w:tr w:rsidR="002040AA" w:rsidRPr="00775F88" w14:paraId="73D1D71E" w14:textId="77777777" w:rsidTr="007C7476">
        <w:tc>
          <w:tcPr>
            <w:tcW w:w="2779" w:type="dxa"/>
          </w:tcPr>
          <w:p w14:paraId="26939681" w14:textId="0A8FF2E3" w:rsidR="002040AA" w:rsidRDefault="00D56AAD" w:rsidP="007C7476">
            <w:pPr>
              <w:pStyle w:val="IFCNormalTextII"/>
              <w:spacing w:line="240" w:lineRule="auto"/>
              <w:ind w:left="0" w:firstLine="0"/>
              <w:rPr>
                <w:sz w:val="18"/>
                <w:szCs w:val="18"/>
              </w:rPr>
            </w:pPr>
            <w:r>
              <w:rPr>
                <w:sz w:val="18"/>
                <w:szCs w:val="18"/>
              </w:rPr>
              <w:t>Pembayar premi</w:t>
            </w:r>
          </w:p>
        </w:tc>
        <w:tc>
          <w:tcPr>
            <w:tcW w:w="1276" w:type="dxa"/>
          </w:tcPr>
          <w:p w14:paraId="07018871" w14:textId="77777777" w:rsidR="002040AA" w:rsidRDefault="002040AA" w:rsidP="007C7476">
            <w:pPr>
              <w:pStyle w:val="IFCNormalTextII"/>
              <w:spacing w:line="240" w:lineRule="auto"/>
              <w:ind w:left="0" w:firstLine="0"/>
              <w:jc w:val="center"/>
              <w:rPr>
                <w:sz w:val="18"/>
                <w:szCs w:val="18"/>
              </w:rPr>
            </w:pPr>
            <w:r>
              <w:rPr>
                <w:sz w:val="18"/>
                <w:szCs w:val="18"/>
              </w:rPr>
              <w:t>Yes</w:t>
            </w:r>
          </w:p>
        </w:tc>
        <w:tc>
          <w:tcPr>
            <w:tcW w:w="2779" w:type="dxa"/>
          </w:tcPr>
          <w:p w14:paraId="4F65A4DD" w14:textId="77777777" w:rsidR="002040AA" w:rsidRDefault="00D56AAD" w:rsidP="007C7476">
            <w:pPr>
              <w:pStyle w:val="IFCNormalTextII"/>
              <w:spacing w:line="240" w:lineRule="auto"/>
              <w:ind w:left="0" w:firstLine="0"/>
              <w:rPr>
                <w:sz w:val="18"/>
                <w:szCs w:val="18"/>
              </w:rPr>
            </w:pPr>
            <w:r>
              <w:rPr>
                <w:sz w:val="18"/>
                <w:szCs w:val="18"/>
              </w:rPr>
              <w:t>Pemegang Polis Perorangan</w:t>
            </w:r>
          </w:p>
          <w:p w14:paraId="09B8C1D6" w14:textId="77777777" w:rsidR="00D56AAD" w:rsidRDefault="00D56AAD" w:rsidP="007C7476">
            <w:pPr>
              <w:pStyle w:val="IFCNormalTextII"/>
              <w:spacing w:line="240" w:lineRule="auto"/>
              <w:ind w:left="0" w:firstLine="0"/>
              <w:rPr>
                <w:sz w:val="18"/>
                <w:szCs w:val="18"/>
              </w:rPr>
            </w:pPr>
            <w:r>
              <w:rPr>
                <w:sz w:val="18"/>
                <w:szCs w:val="18"/>
              </w:rPr>
              <w:t>Pemegang Polis Perusahaan</w:t>
            </w:r>
          </w:p>
          <w:p w14:paraId="27964AD8" w14:textId="77777777" w:rsidR="00D56AAD" w:rsidRDefault="00D56AAD" w:rsidP="007C7476">
            <w:pPr>
              <w:pStyle w:val="IFCNormalTextII"/>
              <w:spacing w:line="240" w:lineRule="auto"/>
              <w:ind w:left="0" w:firstLine="0"/>
              <w:rPr>
                <w:sz w:val="18"/>
                <w:szCs w:val="18"/>
              </w:rPr>
            </w:pPr>
            <w:r>
              <w:rPr>
                <w:sz w:val="18"/>
                <w:szCs w:val="18"/>
              </w:rPr>
              <w:t>Tertanggung</w:t>
            </w:r>
          </w:p>
          <w:p w14:paraId="60DC05A8" w14:textId="6EB1EECD" w:rsidR="00D56AAD" w:rsidRPr="00775F88" w:rsidRDefault="00D56AAD" w:rsidP="007C7476">
            <w:pPr>
              <w:pStyle w:val="IFCNormalTextII"/>
              <w:spacing w:line="240" w:lineRule="auto"/>
              <w:ind w:left="0" w:firstLine="0"/>
              <w:rPr>
                <w:sz w:val="18"/>
                <w:szCs w:val="18"/>
              </w:rPr>
            </w:pPr>
            <w:r>
              <w:rPr>
                <w:sz w:val="18"/>
                <w:szCs w:val="18"/>
              </w:rPr>
              <w:t>Pihak ketiga</w:t>
            </w:r>
          </w:p>
        </w:tc>
      </w:tr>
      <w:tr w:rsidR="00D56AAD" w:rsidRPr="00775F88" w14:paraId="4ED76708" w14:textId="77777777" w:rsidTr="007C7476">
        <w:tc>
          <w:tcPr>
            <w:tcW w:w="2779" w:type="dxa"/>
          </w:tcPr>
          <w:p w14:paraId="3B3B72D1" w14:textId="3898823C" w:rsidR="00D56AAD" w:rsidRDefault="00D56AAD" w:rsidP="007C7476">
            <w:pPr>
              <w:pStyle w:val="IFCNormalTextII"/>
              <w:spacing w:line="240" w:lineRule="auto"/>
              <w:ind w:left="0" w:firstLine="0"/>
              <w:rPr>
                <w:sz w:val="18"/>
                <w:szCs w:val="18"/>
              </w:rPr>
            </w:pPr>
            <w:r>
              <w:rPr>
                <w:sz w:val="18"/>
                <w:szCs w:val="18"/>
              </w:rPr>
              <w:t>Cara Pembayaran Premi</w:t>
            </w:r>
          </w:p>
        </w:tc>
        <w:tc>
          <w:tcPr>
            <w:tcW w:w="1276" w:type="dxa"/>
          </w:tcPr>
          <w:p w14:paraId="72B081C2" w14:textId="4DC919F4" w:rsidR="00D56AAD" w:rsidRDefault="00D56AAD" w:rsidP="007C7476">
            <w:pPr>
              <w:pStyle w:val="IFCNormalTextII"/>
              <w:spacing w:line="240" w:lineRule="auto"/>
              <w:ind w:left="0" w:firstLine="0"/>
              <w:jc w:val="center"/>
              <w:rPr>
                <w:sz w:val="18"/>
                <w:szCs w:val="18"/>
              </w:rPr>
            </w:pPr>
            <w:r>
              <w:rPr>
                <w:sz w:val="18"/>
                <w:szCs w:val="18"/>
              </w:rPr>
              <w:t>Yes</w:t>
            </w:r>
          </w:p>
        </w:tc>
        <w:tc>
          <w:tcPr>
            <w:tcW w:w="2779" w:type="dxa"/>
          </w:tcPr>
          <w:p w14:paraId="36F57D88" w14:textId="7D497A2B" w:rsidR="00D56AAD" w:rsidRDefault="001462F4" w:rsidP="007C7476">
            <w:pPr>
              <w:pStyle w:val="IFCNormalTextII"/>
              <w:spacing w:line="240" w:lineRule="auto"/>
              <w:ind w:left="0" w:firstLine="0"/>
              <w:rPr>
                <w:sz w:val="18"/>
                <w:szCs w:val="18"/>
              </w:rPr>
            </w:pPr>
            <w:ins w:id="297" w:author="Andy Phan" w:date="2016-05-31T07:58:00Z">
              <w:r>
                <w:rPr>
                  <w:sz w:val="18"/>
                  <w:szCs w:val="18"/>
                </w:rPr>
                <w:t>Autodebet Account</w:t>
              </w:r>
            </w:ins>
          </w:p>
          <w:p w14:paraId="0C51B24B" w14:textId="2AD359F1" w:rsidR="00D56AAD" w:rsidRDefault="001462F4" w:rsidP="007C7476">
            <w:pPr>
              <w:pStyle w:val="IFCNormalTextII"/>
              <w:spacing w:line="240" w:lineRule="auto"/>
              <w:ind w:left="0" w:firstLine="0"/>
              <w:rPr>
                <w:sz w:val="18"/>
                <w:szCs w:val="18"/>
              </w:rPr>
            </w:pPr>
            <w:ins w:id="298" w:author="Andy Phan" w:date="2016-05-31T07:58:00Z">
              <w:r>
                <w:rPr>
                  <w:sz w:val="18"/>
                  <w:szCs w:val="18"/>
                </w:rPr>
                <w:t xml:space="preserve">Autodebet </w:t>
              </w:r>
            </w:ins>
            <w:del w:id="299" w:author="Andy Phan" w:date="2016-06-08T12:54:00Z">
              <w:r w:rsidR="00D56AAD" w:rsidDel="006647B2">
                <w:rPr>
                  <w:sz w:val="18"/>
                  <w:szCs w:val="18"/>
                </w:rPr>
                <w:delText>Kartu Kredit</w:delText>
              </w:r>
            </w:del>
            <w:ins w:id="300" w:author="Andy Phan" w:date="2016-06-08T12:54:00Z">
              <w:r w:rsidR="006647B2">
                <w:rPr>
                  <w:sz w:val="18"/>
                  <w:szCs w:val="18"/>
                </w:rPr>
                <w:t>Credit Card</w:t>
              </w:r>
            </w:ins>
          </w:p>
          <w:p w14:paraId="786ED467" w14:textId="4D961684" w:rsidR="00D56AAD" w:rsidRDefault="00D56AAD" w:rsidP="007C7476">
            <w:pPr>
              <w:pStyle w:val="IFCNormalTextII"/>
              <w:spacing w:line="240" w:lineRule="auto"/>
              <w:ind w:left="0" w:firstLine="0"/>
              <w:rPr>
                <w:sz w:val="18"/>
                <w:szCs w:val="18"/>
              </w:rPr>
            </w:pPr>
            <w:r>
              <w:rPr>
                <w:sz w:val="18"/>
                <w:szCs w:val="18"/>
              </w:rPr>
              <w:t>Lainnya</w:t>
            </w:r>
          </w:p>
        </w:tc>
      </w:tr>
      <w:tr w:rsidR="00D56AAD" w:rsidRPr="00775F88" w14:paraId="41601F6D" w14:textId="77777777" w:rsidTr="007C7476">
        <w:tc>
          <w:tcPr>
            <w:tcW w:w="2779" w:type="dxa"/>
          </w:tcPr>
          <w:p w14:paraId="0AA7E28E" w14:textId="0DF6666C" w:rsidR="00D56AAD" w:rsidRDefault="00D56AAD" w:rsidP="006647B2">
            <w:pPr>
              <w:pStyle w:val="IFCNormalTextII"/>
              <w:spacing w:line="240" w:lineRule="auto"/>
              <w:ind w:left="0" w:firstLine="0"/>
              <w:rPr>
                <w:sz w:val="18"/>
                <w:szCs w:val="18"/>
              </w:rPr>
            </w:pPr>
            <w:r>
              <w:rPr>
                <w:sz w:val="18"/>
                <w:szCs w:val="18"/>
              </w:rPr>
              <w:t xml:space="preserve">Nama Pemilik Rekening / </w:t>
            </w:r>
            <w:del w:id="301" w:author="Andy Phan" w:date="2016-06-08T12:55:00Z">
              <w:r w:rsidDel="006647B2">
                <w:rPr>
                  <w:sz w:val="18"/>
                  <w:szCs w:val="18"/>
                </w:rPr>
                <w:delText>Kartu Kredit</w:delText>
              </w:r>
            </w:del>
            <w:ins w:id="302" w:author="Andy Phan" w:date="2016-06-08T12:55:00Z">
              <w:r w:rsidR="006647B2">
                <w:rPr>
                  <w:sz w:val="18"/>
                  <w:szCs w:val="18"/>
                </w:rPr>
                <w:t>Credit Card</w:t>
              </w:r>
            </w:ins>
          </w:p>
        </w:tc>
        <w:tc>
          <w:tcPr>
            <w:tcW w:w="1276" w:type="dxa"/>
          </w:tcPr>
          <w:p w14:paraId="65AB1DFA" w14:textId="353E0DAC" w:rsidR="00D56AAD" w:rsidRDefault="00D56AAD" w:rsidP="007C7476">
            <w:pPr>
              <w:pStyle w:val="IFCNormalTextII"/>
              <w:spacing w:line="240" w:lineRule="auto"/>
              <w:ind w:left="0" w:firstLine="0"/>
              <w:jc w:val="center"/>
              <w:rPr>
                <w:sz w:val="18"/>
                <w:szCs w:val="18"/>
              </w:rPr>
            </w:pPr>
            <w:r>
              <w:rPr>
                <w:sz w:val="18"/>
                <w:szCs w:val="18"/>
              </w:rPr>
              <w:t>Yes</w:t>
            </w:r>
          </w:p>
        </w:tc>
        <w:tc>
          <w:tcPr>
            <w:tcW w:w="2779" w:type="dxa"/>
          </w:tcPr>
          <w:p w14:paraId="70A9E918" w14:textId="5686974B" w:rsidR="00D56AAD" w:rsidRDefault="00D56AAD" w:rsidP="006647B2">
            <w:pPr>
              <w:pStyle w:val="IFCNormalTextII"/>
              <w:spacing w:line="240" w:lineRule="auto"/>
              <w:ind w:left="0" w:firstLine="0"/>
              <w:rPr>
                <w:sz w:val="18"/>
                <w:szCs w:val="18"/>
              </w:rPr>
            </w:pPr>
            <w:r>
              <w:rPr>
                <w:sz w:val="18"/>
                <w:szCs w:val="18"/>
              </w:rPr>
              <w:t xml:space="preserve">If Cara Pembayaran Premi = Debit Rekening or Debit </w:t>
            </w:r>
            <w:del w:id="303" w:author="Andy Phan" w:date="2016-06-08T12:56:00Z">
              <w:r w:rsidDel="006647B2">
                <w:rPr>
                  <w:sz w:val="18"/>
                  <w:szCs w:val="18"/>
                </w:rPr>
                <w:delText>Kartu Kredit</w:delText>
              </w:r>
            </w:del>
            <w:ins w:id="304" w:author="Andy Phan" w:date="2016-06-08T12:56:00Z">
              <w:r w:rsidR="006647B2">
                <w:rPr>
                  <w:sz w:val="18"/>
                  <w:szCs w:val="18"/>
                </w:rPr>
                <w:t xml:space="preserve">Credit Card </w:t>
              </w:r>
            </w:ins>
          </w:p>
        </w:tc>
      </w:tr>
      <w:tr w:rsidR="00D56AAD" w:rsidRPr="00775F88" w14:paraId="2531B196" w14:textId="77777777" w:rsidTr="007C7476">
        <w:tc>
          <w:tcPr>
            <w:tcW w:w="2779" w:type="dxa"/>
          </w:tcPr>
          <w:p w14:paraId="56054124" w14:textId="63345B23" w:rsidR="00D56AAD" w:rsidRDefault="00D56AAD" w:rsidP="006647B2">
            <w:pPr>
              <w:pStyle w:val="IFCNormalTextII"/>
              <w:spacing w:line="240" w:lineRule="auto"/>
              <w:ind w:left="0" w:firstLine="0"/>
              <w:rPr>
                <w:sz w:val="18"/>
                <w:szCs w:val="18"/>
              </w:rPr>
            </w:pPr>
            <w:r>
              <w:rPr>
                <w:sz w:val="18"/>
                <w:szCs w:val="18"/>
              </w:rPr>
              <w:t xml:space="preserve">Nomor Rekening / </w:t>
            </w:r>
            <w:del w:id="305" w:author="Andy Phan" w:date="2016-06-08T12:55:00Z">
              <w:r w:rsidDel="006647B2">
                <w:rPr>
                  <w:sz w:val="18"/>
                  <w:szCs w:val="18"/>
                </w:rPr>
                <w:delText>Kartu Kredit</w:delText>
              </w:r>
            </w:del>
            <w:ins w:id="306" w:author="Andy Phan" w:date="2016-06-08T12:55:00Z">
              <w:r w:rsidR="006647B2">
                <w:rPr>
                  <w:sz w:val="18"/>
                  <w:szCs w:val="18"/>
                </w:rPr>
                <w:t>Credit Card</w:t>
              </w:r>
            </w:ins>
          </w:p>
        </w:tc>
        <w:tc>
          <w:tcPr>
            <w:tcW w:w="1276" w:type="dxa"/>
          </w:tcPr>
          <w:p w14:paraId="22A0D64D" w14:textId="6FE81399" w:rsidR="00D56AAD" w:rsidRDefault="00D56AAD" w:rsidP="007C7476">
            <w:pPr>
              <w:pStyle w:val="IFCNormalTextII"/>
              <w:spacing w:line="240" w:lineRule="auto"/>
              <w:ind w:left="0" w:firstLine="0"/>
              <w:jc w:val="center"/>
              <w:rPr>
                <w:sz w:val="18"/>
                <w:szCs w:val="18"/>
              </w:rPr>
            </w:pPr>
            <w:r>
              <w:rPr>
                <w:sz w:val="18"/>
                <w:szCs w:val="18"/>
              </w:rPr>
              <w:t>Yes</w:t>
            </w:r>
          </w:p>
        </w:tc>
        <w:tc>
          <w:tcPr>
            <w:tcW w:w="2779" w:type="dxa"/>
          </w:tcPr>
          <w:p w14:paraId="0F4A01BF" w14:textId="10614655" w:rsidR="00D56AAD" w:rsidRDefault="00D56AAD" w:rsidP="006647B2">
            <w:pPr>
              <w:pStyle w:val="IFCNormalTextII"/>
              <w:spacing w:line="240" w:lineRule="auto"/>
              <w:ind w:left="0" w:firstLine="0"/>
              <w:rPr>
                <w:sz w:val="18"/>
                <w:szCs w:val="18"/>
              </w:rPr>
            </w:pPr>
            <w:r>
              <w:rPr>
                <w:sz w:val="18"/>
                <w:szCs w:val="18"/>
              </w:rPr>
              <w:t xml:space="preserve">If Cara Pembayaran Premi = Debit Rekening or Debit </w:t>
            </w:r>
            <w:del w:id="307" w:author="Andy Phan" w:date="2016-06-08T12:55:00Z">
              <w:r w:rsidDel="006647B2">
                <w:rPr>
                  <w:sz w:val="18"/>
                  <w:szCs w:val="18"/>
                </w:rPr>
                <w:delText>Kartu Kredit</w:delText>
              </w:r>
            </w:del>
            <w:ins w:id="308" w:author="Andy Phan" w:date="2016-06-08T12:55:00Z">
              <w:r w:rsidR="006647B2">
                <w:rPr>
                  <w:sz w:val="18"/>
                  <w:szCs w:val="18"/>
                </w:rPr>
                <w:t>Credit Card</w:t>
              </w:r>
            </w:ins>
          </w:p>
        </w:tc>
      </w:tr>
      <w:tr w:rsidR="00D56AAD" w:rsidRPr="00775F88" w14:paraId="538AD4D9" w14:textId="77777777" w:rsidTr="007C7476">
        <w:tc>
          <w:tcPr>
            <w:tcW w:w="2779" w:type="dxa"/>
          </w:tcPr>
          <w:p w14:paraId="25B612A3" w14:textId="10146213" w:rsidR="00D56AAD" w:rsidRDefault="00D56AAD" w:rsidP="007C7476">
            <w:pPr>
              <w:pStyle w:val="IFCNormalTextII"/>
              <w:spacing w:line="240" w:lineRule="auto"/>
              <w:ind w:left="0" w:firstLine="0"/>
              <w:rPr>
                <w:sz w:val="18"/>
                <w:szCs w:val="18"/>
              </w:rPr>
            </w:pPr>
            <w:r>
              <w:rPr>
                <w:sz w:val="18"/>
                <w:szCs w:val="18"/>
              </w:rPr>
              <w:t>Nama Bank</w:t>
            </w:r>
          </w:p>
        </w:tc>
        <w:tc>
          <w:tcPr>
            <w:tcW w:w="1276" w:type="dxa"/>
          </w:tcPr>
          <w:p w14:paraId="54F5CB95" w14:textId="79033330" w:rsidR="00D56AAD" w:rsidRDefault="00D56AAD" w:rsidP="007C7476">
            <w:pPr>
              <w:pStyle w:val="IFCNormalTextII"/>
              <w:spacing w:line="240" w:lineRule="auto"/>
              <w:ind w:left="0" w:firstLine="0"/>
              <w:jc w:val="center"/>
              <w:rPr>
                <w:sz w:val="18"/>
                <w:szCs w:val="18"/>
              </w:rPr>
            </w:pPr>
            <w:r>
              <w:rPr>
                <w:sz w:val="18"/>
                <w:szCs w:val="18"/>
              </w:rPr>
              <w:t>Yes</w:t>
            </w:r>
          </w:p>
        </w:tc>
        <w:tc>
          <w:tcPr>
            <w:tcW w:w="2779" w:type="dxa"/>
          </w:tcPr>
          <w:p w14:paraId="74900132" w14:textId="1F56EE22" w:rsidR="00D56AAD" w:rsidRDefault="00D56AAD" w:rsidP="006647B2">
            <w:pPr>
              <w:pStyle w:val="IFCNormalTextII"/>
              <w:spacing w:line="240" w:lineRule="auto"/>
              <w:ind w:left="0" w:firstLine="0"/>
              <w:rPr>
                <w:sz w:val="18"/>
                <w:szCs w:val="18"/>
              </w:rPr>
            </w:pPr>
            <w:r>
              <w:rPr>
                <w:sz w:val="18"/>
                <w:szCs w:val="18"/>
              </w:rPr>
              <w:t xml:space="preserve">If Cara Pembayaran Premi = Debit Rekening or Debit </w:t>
            </w:r>
            <w:del w:id="309" w:author="Andy Phan" w:date="2016-06-08T12:56:00Z">
              <w:r w:rsidDel="006647B2">
                <w:rPr>
                  <w:sz w:val="18"/>
                  <w:szCs w:val="18"/>
                </w:rPr>
                <w:delText>Kartu Kredit</w:delText>
              </w:r>
            </w:del>
            <w:ins w:id="310" w:author="Andy Phan" w:date="2016-06-08T12:56:00Z">
              <w:r w:rsidR="006647B2">
                <w:rPr>
                  <w:sz w:val="18"/>
                  <w:szCs w:val="18"/>
                </w:rPr>
                <w:t>Credit Card</w:t>
              </w:r>
            </w:ins>
          </w:p>
        </w:tc>
      </w:tr>
      <w:tr w:rsidR="00D56AAD" w:rsidRPr="00775F88" w14:paraId="0942FF04" w14:textId="77777777" w:rsidTr="007C7476">
        <w:tc>
          <w:tcPr>
            <w:tcW w:w="2779" w:type="dxa"/>
          </w:tcPr>
          <w:p w14:paraId="4BFEBA02" w14:textId="6A3DEC41" w:rsidR="00D56AAD" w:rsidRDefault="00D56AAD" w:rsidP="007C7476">
            <w:pPr>
              <w:pStyle w:val="IFCNormalTextII"/>
              <w:spacing w:line="240" w:lineRule="auto"/>
              <w:ind w:left="0" w:firstLine="0"/>
              <w:rPr>
                <w:sz w:val="18"/>
                <w:szCs w:val="18"/>
              </w:rPr>
            </w:pPr>
            <w:r>
              <w:rPr>
                <w:sz w:val="18"/>
                <w:szCs w:val="18"/>
              </w:rPr>
              <w:t>Nama Cabang</w:t>
            </w:r>
          </w:p>
        </w:tc>
        <w:tc>
          <w:tcPr>
            <w:tcW w:w="1276" w:type="dxa"/>
          </w:tcPr>
          <w:p w14:paraId="0632C981" w14:textId="649D7578" w:rsidR="00D56AAD" w:rsidRDefault="00D56AAD" w:rsidP="007C7476">
            <w:pPr>
              <w:pStyle w:val="IFCNormalTextII"/>
              <w:spacing w:line="240" w:lineRule="auto"/>
              <w:ind w:left="0" w:firstLine="0"/>
              <w:jc w:val="center"/>
              <w:rPr>
                <w:sz w:val="18"/>
                <w:szCs w:val="18"/>
              </w:rPr>
            </w:pPr>
            <w:r>
              <w:rPr>
                <w:sz w:val="18"/>
                <w:szCs w:val="18"/>
              </w:rPr>
              <w:t>Yes</w:t>
            </w:r>
          </w:p>
        </w:tc>
        <w:tc>
          <w:tcPr>
            <w:tcW w:w="2779" w:type="dxa"/>
          </w:tcPr>
          <w:p w14:paraId="6569071E" w14:textId="7051ACF6" w:rsidR="00D56AAD" w:rsidRDefault="00D56AAD" w:rsidP="006647B2">
            <w:pPr>
              <w:pStyle w:val="IFCNormalTextII"/>
              <w:spacing w:line="240" w:lineRule="auto"/>
              <w:ind w:left="0" w:firstLine="0"/>
              <w:rPr>
                <w:sz w:val="18"/>
                <w:szCs w:val="18"/>
              </w:rPr>
            </w:pPr>
            <w:r>
              <w:rPr>
                <w:sz w:val="18"/>
                <w:szCs w:val="18"/>
              </w:rPr>
              <w:t xml:space="preserve">If Cara Pembayaran Premi = Debit Rekening or Debit </w:t>
            </w:r>
            <w:del w:id="311" w:author="Andy Phan" w:date="2016-06-08T12:56:00Z">
              <w:r w:rsidDel="006647B2">
                <w:rPr>
                  <w:sz w:val="18"/>
                  <w:szCs w:val="18"/>
                </w:rPr>
                <w:delText>Kartu Kredit</w:delText>
              </w:r>
            </w:del>
            <w:ins w:id="312" w:author="Andy Phan" w:date="2016-06-08T12:56:00Z">
              <w:r w:rsidR="006647B2">
                <w:rPr>
                  <w:sz w:val="18"/>
                  <w:szCs w:val="18"/>
                </w:rPr>
                <w:t>Credit Card</w:t>
              </w:r>
            </w:ins>
          </w:p>
        </w:tc>
      </w:tr>
      <w:tr w:rsidR="00D56AAD" w:rsidRPr="00775F88" w14:paraId="3779A898" w14:textId="77777777" w:rsidTr="007C7476">
        <w:tc>
          <w:tcPr>
            <w:tcW w:w="2779" w:type="dxa"/>
          </w:tcPr>
          <w:p w14:paraId="1E7E0EEC" w14:textId="51C9F528" w:rsidR="00D56AAD" w:rsidRDefault="00D56AAD" w:rsidP="007C7476">
            <w:pPr>
              <w:pStyle w:val="IFCNormalTextII"/>
              <w:spacing w:line="240" w:lineRule="auto"/>
              <w:ind w:left="0" w:firstLine="0"/>
              <w:rPr>
                <w:sz w:val="18"/>
                <w:szCs w:val="18"/>
              </w:rPr>
            </w:pPr>
            <w:r w:rsidRPr="00D56AAD">
              <w:rPr>
                <w:sz w:val="18"/>
                <w:szCs w:val="18"/>
              </w:rPr>
              <w:t>Apakah dalam pengajuan asuransi Anda, selain Anda dan Calon Tertanggung terdapat Pihak ketiga yang meminta mengajukan asuransi ini, menjadi pembayar Premi meminta hak atas manfaat Polis?</w:t>
            </w:r>
          </w:p>
        </w:tc>
        <w:tc>
          <w:tcPr>
            <w:tcW w:w="1276" w:type="dxa"/>
          </w:tcPr>
          <w:p w14:paraId="650F34B2" w14:textId="4BCED879" w:rsidR="00D56AAD" w:rsidRDefault="00D56AAD" w:rsidP="007C7476">
            <w:pPr>
              <w:pStyle w:val="IFCNormalTextII"/>
              <w:spacing w:line="240" w:lineRule="auto"/>
              <w:ind w:left="0" w:firstLine="0"/>
              <w:jc w:val="center"/>
              <w:rPr>
                <w:sz w:val="18"/>
                <w:szCs w:val="18"/>
              </w:rPr>
            </w:pPr>
            <w:r>
              <w:rPr>
                <w:sz w:val="18"/>
                <w:szCs w:val="18"/>
              </w:rPr>
              <w:t>Yes</w:t>
            </w:r>
          </w:p>
        </w:tc>
        <w:tc>
          <w:tcPr>
            <w:tcW w:w="2779" w:type="dxa"/>
          </w:tcPr>
          <w:p w14:paraId="13657D03" w14:textId="05C90D26" w:rsidR="00D56AAD" w:rsidRDefault="00D56AAD" w:rsidP="007C7476">
            <w:pPr>
              <w:pStyle w:val="IFCNormalTextII"/>
              <w:spacing w:line="240" w:lineRule="auto"/>
              <w:ind w:left="0" w:firstLine="0"/>
              <w:rPr>
                <w:sz w:val="18"/>
                <w:szCs w:val="18"/>
              </w:rPr>
            </w:pPr>
            <w:r>
              <w:rPr>
                <w:sz w:val="18"/>
                <w:szCs w:val="18"/>
              </w:rPr>
              <w:t>If “Ya” Pop up “Formulir keterangan Tambahan untuk Pihak ketiga”</w:t>
            </w:r>
          </w:p>
        </w:tc>
      </w:tr>
    </w:tbl>
    <w:p w14:paraId="1BA1C94E" w14:textId="3531ABBC" w:rsidR="002C34C9" w:rsidRDefault="002C34C9" w:rsidP="00BB4084">
      <w:pPr>
        <w:pStyle w:val="IFCNormalTextII"/>
        <w:ind w:left="1110"/>
        <w:rPr>
          <w:rFonts w:ascii="Arial Bold" w:eastAsiaTheme="majorEastAsia" w:hAnsi="Arial Bold"/>
        </w:rPr>
      </w:pPr>
      <w:r>
        <w:br w:type="page"/>
      </w:r>
    </w:p>
    <w:p w14:paraId="1D4C4B0C" w14:textId="64569273" w:rsidR="001A787E" w:rsidRDefault="001A787E" w:rsidP="001A787E">
      <w:pPr>
        <w:pStyle w:val="IFCHeading11X"/>
      </w:pPr>
      <w:bookmarkStart w:id="313" w:name="_Toc453154120"/>
      <w:r>
        <w:lastRenderedPageBreak/>
        <w:t>Data kesehatan</w:t>
      </w:r>
      <w:bookmarkEnd w:id="313"/>
    </w:p>
    <w:p w14:paraId="12E7DEAF" w14:textId="719D5865" w:rsidR="001A787E" w:rsidRDefault="00EC5FEC" w:rsidP="00BE6BF5">
      <w:pPr>
        <w:pStyle w:val="IFCNormalTextII"/>
        <w:ind w:left="851" w:hanging="11"/>
      </w:pPr>
      <w:r>
        <w:t>This form will capture the health questionnaires for</w:t>
      </w:r>
      <w:r w:rsidR="00BE6BF5">
        <w:t xml:space="preserve"> for both Calon Tertanggung and Calon Pemegang Polis.</w:t>
      </w:r>
      <w:r>
        <w:t xml:space="preserve"> </w:t>
      </w:r>
    </w:p>
    <w:p w14:paraId="320C9BD6" w14:textId="77777777" w:rsidR="001A787E" w:rsidRDefault="001A787E" w:rsidP="00575FCC">
      <w:pPr>
        <w:pStyle w:val="IFCHeading1XNormalText"/>
        <w:ind w:left="840"/>
      </w:pPr>
    </w:p>
    <w:tbl>
      <w:tblPr>
        <w:tblStyle w:val="TableGrid"/>
        <w:tblW w:w="0" w:type="auto"/>
        <w:tblInd w:w="840" w:type="dxa"/>
        <w:tblLook w:val="04A0" w:firstRow="1" w:lastRow="0" w:firstColumn="1" w:lastColumn="0" w:noHBand="0" w:noVBand="1"/>
      </w:tblPr>
      <w:tblGrid>
        <w:gridCol w:w="1443"/>
        <w:gridCol w:w="3452"/>
        <w:gridCol w:w="2028"/>
        <w:gridCol w:w="1453"/>
      </w:tblGrid>
      <w:tr w:rsidR="00724893" w:rsidRPr="00A53072" w14:paraId="1D98EC66" w14:textId="2C73884B" w:rsidTr="00724893">
        <w:tc>
          <w:tcPr>
            <w:tcW w:w="1443" w:type="dxa"/>
            <w:shd w:val="clear" w:color="auto" w:fill="F2F2F2" w:themeFill="background1" w:themeFillShade="F2"/>
          </w:tcPr>
          <w:p w14:paraId="744F1366" w14:textId="01858996" w:rsidR="00AA6AF3" w:rsidRPr="00A53813" w:rsidRDefault="00AA6AF3" w:rsidP="00575FCC">
            <w:pPr>
              <w:pStyle w:val="IFCHeading1XNormalText"/>
              <w:ind w:left="0"/>
              <w:rPr>
                <w:sz w:val="16"/>
              </w:rPr>
            </w:pPr>
            <w:r w:rsidRPr="00A53813">
              <w:rPr>
                <w:sz w:val="16"/>
              </w:rPr>
              <w:t>Question No.</w:t>
            </w:r>
          </w:p>
        </w:tc>
        <w:tc>
          <w:tcPr>
            <w:tcW w:w="3452" w:type="dxa"/>
            <w:shd w:val="clear" w:color="auto" w:fill="F2F2F2" w:themeFill="background1" w:themeFillShade="F2"/>
          </w:tcPr>
          <w:p w14:paraId="18A81656" w14:textId="7AFBE4CE" w:rsidR="00AA6AF3" w:rsidRPr="00A53813" w:rsidRDefault="00AA6AF3" w:rsidP="00575FCC">
            <w:pPr>
              <w:pStyle w:val="IFCHeading1XNormalText"/>
              <w:ind w:left="0"/>
              <w:rPr>
                <w:sz w:val="16"/>
              </w:rPr>
            </w:pPr>
            <w:r w:rsidRPr="00A53813">
              <w:rPr>
                <w:sz w:val="16"/>
              </w:rPr>
              <w:t>Questions</w:t>
            </w:r>
          </w:p>
        </w:tc>
        <w:tc>
          <w:tcPr>
            <w:tcW w:w="2028" w:type="dxa"/>
            <w:shd w:val="clear" w:color="auto" w:fill="F2F2F2" w:themeFill="background1" w:themeFillShade="F2"/>
          </w:tcPr>
          <w:p w14:paraId="036D9279" w14:textId="4195D30E" w:rsidR="00AA6AF3" w:rsidRPr="00A53813" w:rsidRDefault="00AA6AF3" w:rsidP="00575FCC">
            <w:pPr>
              <w:pStyle w:val="IFCHeading1XNormalText"/>
              <w:ind w:left="0"/>
              <w:rPr>
                <w:sz w:val="16"/>
              </w:rPr>
            </w:pPr>
            <w:r w:rsidRPr="00A53813">
              <w:rPr>
                <w:sz w:val="16"/>
              </w:rPr>
              <w:t>Additional Questions</w:t>
            </w:r>
            <w:r>
              <w:rPr>
                <w:sz w:val="16"/>
              </w:rPr>
              <w:t xml:space="preserve"> Form</w:t>
            </w:r>
          </w:p>
        </w:tc>
        <w:tc>
          <w:tcPr>
            <w:tcW w:w="1453" w:type="dxa"/>
            <w:shd w:val="clear" w:color="auto" w:fill="F2F2F2" w:themeFill="background1" w:themeFillShade="F2"/>
          </w:tcPr>
          <w:p w14:paraId="67406AA1" w14:textId="7ED49B05" w:rsidR="00AA6AF3" w:rsidRPr="00A53813" w:rsidRDefault="00AA6AF3" w:rsidP="00575FCC">
            <w:pPr>
              <w:pStyle w:val="IFCHeading1XNormalText"/>
              <w:ind w:left="0"/>
              <w:rPr>
                <w:sz w:val="16"/>
              </w:rPr>
            </w:pPr>
            <w:r>
              <w:rPr>
                <w:sz w:val="16"/>
              </w:rPr>
              <w:t>Output PDF Form</w:t>
            </w:r>
          </w:p>
        </w:tc>
      </w:tr>
      <w:tr w:rsidR="00724893" w:rsidRPr="00A53072" w14:paraId="5419EC27" w14:textId="2D4783F9" w:rsidTr="00724893">
        <w:tc>
          <w:tcPr>
            <w:tcW w:w="1443" w:type="dxa"/>
          </w:tcPr>
          <w:p w14:paraId="0EB1C0A0" w14:textId="6A7FDC48" w:rsidR="00AA6AF3" w:rsidRPr="00A53813" w:rsidRDefault="00AA6AF3" w:rsidP="008A272C">
            <w:pPr>
              <w:pStyle w:val="IFCHeading1XNormalText"/>
              <w:numPr>
                <w:ilvl w:val="0"/>
                <w:numId w:val="31"/>
              </w:numPr>
              <w:rPr>
                <w:sz w:val="16"/>
              </w:rPr>
            </w:pPr>
            <w:r w:rsidRPr="00A53813">
              <w:rPr>
                <w:sz w:val="16"/>
              </w:rPr>
              <w:t>a.</w:t>
            </w:r>
          </w:p>
        </w:tc>
        <w:tc>
          <w:tcPr>
            <w:tcW w:w="3452" w:type="dxa"/>
          </w:tcPr>
          <w:p w14:paraId="54377D1C" w14:textId="4632A6A0" w:rsidR="00AA6AF3" w:rsidRPr="00A53813" w:rsidRDefault="00AA6AF3" w:rsidP="00575FCC">
            <w:pPr>
              <w:pStyle w:val="IFCHeading1XNormalText"/>
              <w:ind w:left="0"/>
              <w:rPr>
                <w:sz w:val="16"/>
              </w:rPr>
            </w:pPr>
            <w:r w:rsidRPr="00A53813">
              <w:rPr>
                <w:sz w:val="16"/>
              </w:rPr>
              <w:t>Tinggi Badan</w:t>
            </w:r>
          </w:p>
        </w:tc>
        <w:tc>
          <w:tcPr>
            <w:tcW w:w="2028" w:type="dxa"/>
          </w:tcPr>
          <w:p w14:paraId="6FC783D8" w14:textId="41116D6C" w:rsidR="00AA6AF3" w:rsidRPr="00A53813" w:rsidRDefault="00AA6AF3" w:rsidP="00575FCC">
            <w:pPr>
              <w:pStyle w:val="IFCHeading1XNormalText"/>
              <w:ind w:left="0"/>
              <w:rPr>
                <w:sz w:val="16"/>
              </w:rPr>
            </w:pPr>
            <w:r w:rsidRPr="00A53813">
              <w:rPr>
                <w:sz w:val="16"/>
              </w:rPr>
              <w:t>N/A</w:t>
            </w:r>
          </w:p>
        </w:tc>
        <w:tc>
          <w:tcPr>
            <w:tcW w:w="1453" w:type="dxa"/>
          </w:tcPr>
          <w:p w14:paraId="2B9EA6FF" w14:textId="77777777" w:rsidR="00AA6AF3" w:rsidRPr="00A53813" w:rsidRDefault="00AA6AF3" w:rsidP="00575FCC">
            <w:pPr>
              <w:pStyle w:val="IFCHeading1XNormalText"/>
              <w:ind w:left="0"/>
              <w:rPr>
                <w:sz w:val="16"/>
              </w:rPr>
            </w:pPr>
          </w:p>
        </w:tc>
      </w:tr>
      <w:tr w:rsidR="00724893" w:rsidRPr="00A53072" w14:paraId="6D4DB7EC" w14:textId="00795FAE" w:rsidTr="00724893">
        <w:tc>
          <w:tcPr>
            <w:tcW w:w="1443" w:type="dxa"/>
          </w:tcPr>
          <w:p w14:paraId="02DF75D4" w14:textId="2DF5DA54" w:rsidR="00AA6AF3" w:rsidRPr="00A53813" w:rsidRDefault="00AA6AF3" w:rsidP="008A272C">
            <w:pPr>
              <w:pStyle w:val="IFCHeading1XNormalText"/>
              <w:numPr>
                <w:ilvl w:val="0"/>
                <w:numId w:val="32"/>
              </w:numPr>
              <w:rPr>
                <w:sz w:val="16"/>
              </w:rPr>
            </w:pPr>
            <w:r w:rsidRPr="00A53813">
              <w:rPr>
                <w:sz w:val="16"/>
              </w:rPr>
              <w:t>b.</w:t>
            </w:r>
          </w:p>
        </w:tc>
        <w:tc>
          <w:tcPr>
            <w:tcW w:w="3452" w:type="dxa"/>
          </w:tcPr>
          <w:p w14:paraId="51B7F6CB" w14:textId="4BC59A30" w:rsidR="00AA6AF3" w:rsidRPr="00A53813" w:rsidRDefault="00AA6AF3" w:rsidP="00575FCC">
            <w:pPr>
              <w:pStyle w:val="IFCHeading1XNormalText"/>
              <w:ind w:left="0"/>
              <w:rPr>
                <w:sz w:val="16"/>
              </w:rPr>
            </w:pPr>
            <w:r w:rsidRPr="00A53813">
              <w:rPr>
                <w:sz w:val="16"/>
              </w:rPr>
              <w:t>Berat Badan</w:t>
            </w:r>
          </w:p>
        </w:tc>
        <w:tc>
          <w:tcPr>
            <w:tcW w:w="2028" w:type="dxa"/>
          </w:tcPr>
          <w:p w14:paraId="1983B89A" w14:textId="76B8FCD3" w:rsidR="00AA6AF3" w:rsidRPr="00A53813" w:rsidRDefault="00AA6AF3" w:rsidP="00575FCC">
            <w:pPr>
              <w:pStyle w:val="IFCHeading1XNormalText"/>
              <w:ind w:left="0"/>
              <w:rPr>
                <w:sz w:val="16"/>
              </w:rPr>
            </w:pPr>
            <w:r w:rsidRPr="00A53813">
              <w:rPr>
                <w:sz w:val="16"/>
              </w:rPr>
              <w:t>N/A</w:t>
            </w:r>
          </w:p>
        </w:tc>
        <w:tc>
          <w:tcPr>
            <w:tcW w:w="1453" w:type="dxa"/>
          </w:tcPr>
          <w:p w14:paraId="4B583DEC" w14:textId="77777777" w:rsidR="00AA6AF3" w:rsidRPr="00A53813" w:rsidRDefault="00AA6AF3" w:rsidP="00575FCC">
            <w:pPr>
              <w:pStyle w:val="IFCHeading1XNormalText"/>
              <w:ind w:left="0"/>
              <w:rPr>
                <w:sz w:val="16"/>
              </w:rPr>
            </w:pPr>
          </w:p>
        </w:tc>
      </w:tr>
      <w:tr w:rsidR="00724893" w:rsidRPr="00A53072" w14:paraId="6D67CFB0" w14:textId="134C6AEB" w:rsidTr="00724893">
        <w:tc>
          <w:tcPr>
            <w:tcW w:w="1443" w:type="dxa"/>
          </w:tcPr>
          <w:p w14:paraId="47DD9A73" w14:textId="4297934A" w:rsidR="00AA6AF3" w:rsidRPr="00A53813" w:rsidRDefault="00AA6AF3" w:rsidP="008A272C">
            <w:pPr>
              <w:pStyle w:val="IFCHeading1XNormalText"/>
              <w:rPr>
                <w:sz w:val="16"/>
              </w:rPr>
            </w:pPr>
            <w:r w:rsidRPr="00A53813">
              <w:rPr>
                <w:sz w:val="16"/>
              </w:rPr>
              <w:t>1.</w:t>
            </w:r>
          </w:p>
        </w:tc>
        <w:tc>
          <w:tcPr>
            <w:tcW w:w="3452" w:type="dxa"/>
          </w:tcPr>
          <w:p w14:paraId="1B7B024D" w14:textId="78BD62DF" w:rsidR="00AA6AF3" w:rsidRPr="00A53813" w:rsidRDefault="00AA6AF3" w:rsidP="00575FCC">
            <w:pPr>
              <w:pStyle w:val="IFCHeading1XNormalText"/>
              <w:ind w:left="0"/>
              <w:rPr>
                <w:sz w:val="16"/>
              </w:rPr>
            </w:pPr>
            <w:r w:rsidRPr="00A53813">
              <w:rPr>
                <w:sz w:val="16"/>
              </w:rPr>
              <w:t>Adakah berat badan Anda mengalami penurunan atau kenaikan drastis (&gt; 10% dalam 1 (satu) bulan) dalam 6 (enam) bulan terakhir?</w:t>
            </w:r>
          </w:p>
        </w:tc>
        <w:tc>
          <w:tcPr>
            <w:tcW w:w="2028" w:type="dxa"/>
          </w:tcPr>
          <w:p w14:paraId="5913F340" w14:textId="6154EA07" w:rsidR="00AA6AF3" w:rsidRPr="00A53813" w:rsidRDefault="00AA6AF3" w:rsidP="00575FCC">
            <w:pPr>
              <w:pStyle w:val="IFCHeading1XNormalText"/>
              <w:ind w:left="0"/>
              <w:rPr>
                <w:sz w:val="16"/>
              </w:rPr>
            </w:pPr>
            <w:r w:rsidRPr="00A53813">
              <w:rPr>
                <w:sz w:val="16"/>
              </w:rPr>
              <w:t>Standard Form</w:t>
            </w:r>
          </w:p>
        </w:tc>
        <w:tc>
          <w:tcPr>
            <w:tcW w:w="1453" w:type="dxa"/>
          </w:tcPr>
          <w:p w14:paraId="75AE72B0" w14:textId="77777777" w:rsidR="00AA6AF3" w:rsidRPr="00A53813" w:rsidRDefault="00AA6AF3" w:rsidP="00575FCC">
            <w:pPr>
              <w:pStyle w:val="IFCHeading1XNormalText"/>
              <w:ind w:left="0"/>
              <w:rPr>
                <w:sz w:val="16"/>
              </w:rPr>
            </w:pPr>
          </w:p>
        </w:tc>
      </w:tr>
      <w:tr w:rsidR="00724893" w:rsidRPr="00A53072" w14:paraId="643C7F80" w14:textId="4072C86B" w:rsidTr="00724893">
        <w:tc>
          <w:tcPr>
            <w:tcW w:w="1443" w:type="dxa"/>
          </w:tcPr>
          <w:p w14:paraId="396AC6FD" w14:textId="7FF44CAE" w:rsidR="00AA6AF3" w:rsidRPr="00A53813" w:rsidRDefault="00AA6AF3" w:rsidP="008A272C">
            <w:pPr>
              <w:pStyle w:val="IFCHeading1XNormalText"/>
              <w:rPr>
                <w:sz w:val="16"/>
              </w:rPr>
            </w:pPr>
            <w:r w:rsidRPr="00A53813">
              <w:rPr>
                <w:sz w:val="16"/>
              </w:rPr>
              <w:t>2.</w:t>
            </w:r>
          </w:p>
        </w:tc>
        <w:tc>
          <w:tcPr>
            <w:tcW w:w="3452" w:type="dxa"/>
          </w:tcPr>
          <w:p w14:paraId="5060BABD" w14:textId="7F3242A2" w:rsidR="00AA6AF3" w:rsidRPr="00A53813" w:rsidRDefault="00AA6AF3" w:rsidP="008A272C">
            <w:pPr>
              <w:pStyle w:val="IFCHeading1XNormalText"/>
              <w:ind w:left="0"/>
              <w:jc w:val="both"/>
              <w:rPr>
                <w:sz w:val="16"/>
              </w:rPr>
            </w:pPr>
            <w:r w:rsidRPr="00A53813">
              <w:rPr>
                <w:sz w:val="16"/>
              </w:rPr>
              <w:t>Apakah Anda merokok dalam 12 (dua belas) bulan terakhir (termasuk rokok elektronik atau produk tembakau lainnya)?</w:t>
            </w:r>
          </w:p>
        </w:tc>
        <w:tc>
          <w:tcPr>
            <w:tcW w:w="2028" w:type="dxa"/>
          </w:tcPr>
          <w:p w14:paraId="29E8D4E8" w14:textId="1CC07FD6" w:rsidR="00AA6AF3" w:rsidRPr="00A53813" w:rsidRDefault="00AA6AF3" w:rsidP="00575FCC">
            <w:pPr>
              <w:pStyle w:val="IFCHeading1XNormalText"/>
              <w:ind w:left="0"/>
              <w:rPr>
                <w:sz w:val="16"/>
              </w:rPr>
            </w:pPr>
            <w:r w:rsidRPr="00A53813">
              <w:rPr>
                <w:sz w:val="16"/>
              </w:rPr>
              <w:t>Q2 Smoking Form</w:t>
            </w:r>
          </w:p>
        </w:tc>
        <w:tc>
          <w:tcPr>
            <w:tcW w:w="1453" w:type="dxa"/>
          </w:tcPr>
          <w:p w14:paraId="0E7F7BBA" w14:textId="77777777" w:rsidR="00AA6AF3" w:rsidRPr="00A53813" w:rsidRDefault="00AA6AF3" w:rsidP="00575FCC">
            <w:pPr>
              <w:pStyle w:val="IFCHeading1XNormalText"/>
              <w:ind w:left="0"/>
              <w:rPr>
                <w:sz w:val="16"/>
              </w:rPr>
            </w:pPr>
          </w:p>
        </w:tc>
      </w:tr>
      <w:tr w:rsidR="00724893" w:rsidRPr="00A53072" w14:paraId="079FFA80" w14:textId="4BBA53A7" w:rsidTr="00724893">
        <w:tc>
          <w:tcPr>
            <w:tcW w:w="1443" w:type="dxa"/>
          </w:tcPr>
          <w:p w14:paraId="4523179B" w14:textId="1F59B268" w:rsidR="00AA6AF3" w:rsidRPr="00A53813" w:rsidRDefault="00AA6AF3" w:rsidP="008A272C">
            <w:pPr>
              <w:pStyle w:val="IFCHeading1XNormalText"/>
              <w:rPr>
                <w:sz w:val="16"/>
              </w:rPr>
            </w:pPr>
            <w:r w:rsidRPr="00A53813">
              <w:rPr>
                <w:sz w:val="16"/>
              </w:rPr>
              <w:t>3.</w:t>
            </w:r>
          </w:p>
        </w:tc>
        <w:tc>
          <w:tcPr>
            <w:tcW w:w="3452" w:type="dxa"/>
          </w:tcPr>
          <w:p w14:paraId="6E4D7F1B" w14:textId="00A698D2" w:rsidR="00AA6AF3" w:rsidRPr="00A53813" w:rsidRDefault="00AA6AF3" w:rsidP="008A272C">
            <w:pPr>
              <w:pStyle w:val="IFCHeading1XNormalText"/>
              <w:ind w:left="0"/>
              <w:jc w:val="both"/>
              <w:rPr>
                <w:sz w:val="16"/>
              </w:rPr>
            </w:pPr>
            <w:r w:rsidRPr="00A53813">
              <w:rPr>
                <w:sz w:val="16"/>
              </w:rPr>
              <w:t>Apakah Anda memiliki kebiasaan atau pernah menggunakan narkotika, zat adiktif atau obat-obatan lainnya, minum alkohol secara berlebihan? Jika “Ya”, jelaskan jumlah serta frekuensi mengkonsumsinya. Serta jelaskan jika ada riwayat perawatan/mendapat terapi karena hal tersebut?</w:t>
            </w:r>
          </w:p>
        </w:tc>
        <w:tc>
          <w:tcPr>
            <w:tcW w:w="2028" w:type="dxa"/>
          </w:tcPr>
          <w:p w14:paraId="2E121AEE" w14:textId="1B8AB1E8" w:rsidR="00AA6AF3" w:rsidRPr="00A53813" w:rsidRDefault="00AA6AF3" w:rsidP="00575FCC">
            <w:pPr>
              <w:pStyle w:val="IFCHeading1XNormalText"/>
              <w:ind w:left="0"/>
              <w:rPr>
                <w:sz w:val="16"/>
              </w:rPr>
            </w:pPr>
            <w:r w:rsidRPr="00A53813">
              <w:rPr>
                <w:sz w:val="16"/>
              </w:rPr>
              <w:t>Q3 Alkohol Form</w:t>
            </w:r>
          </w:p>
        </w:tc>
        <w:tc>
          <w:tcPr>
            <w:tcW w:w="1453" w:type="dxa"/>
          </w:tcPr>
          <w:p w14:paraId="462819A4" w14:textId="6F90B158" w:rsidR="00AA6AF3" w:rsidRPr="00A53813" w:rsidRDefault="00DC170A" w:rsidP="00575FCC">
            <w:pPr>
              <w:pStyle w:val="IFCHeading1XNormalText"/>
              <w:ind w:left="0"/>
              <w:rPr>
                <w:sz w:val="16"/>
              </w:rPr>
            </w:pPr>
            <w:r w:rsidRPr="00DC170A">
              <w:rPr>
                <w:sz w:val="16"/>
              </w:rPr>
              <w:t>KUESIONER Alkohol dan Obat Obatan</w:t>
            </w:r>
          </w:p>
        </w:tc>
      </w:tr>
      <w:tr w:rsidR="00724893" w:rsidRPr="00A53072" w14:paraId="7196D7C0" w14:textId="0B6C789B" w:rsidTr="00724893">
        <w:tc>
          <w:tcPr>
            <w:tcW w:w="1443" w:type="dxa"/>
          </w:tcPr>
          <w:p w14:paraId="515F4EDD" w14:textId="42DFD8EF" w:rsidR="00AA6AF3" w:rsidRPr="00A53813" w:rsidRDefault="00AA6AF3" w:rsidP="008A272C">
            <w:pPr>
              <w:pStyle w:val="IFCHeading1XNormalText"/>
              <w:rPr>
                <w:sz w:val="16"/>
              </w:rPr>
            </w:pPr>
            <w:r w:rsidRPr="00A53813">
              <w:rPr>
                <w:sz w:val="16"/>
              </w:rPr>
              <w:t>4.</w:t>
            </w:r>
          </w:p>
        </w:tc>
        <w:tc>
          <w:tcPr>
            <w:tcW w:w="3452" w:type="dxa"/>
          </w:tcPr>
          <w:p w14:paraId="50615684" w14:textId="5C6323EC" w:rsidR="00AA6AF3" w:rsidRPr="00A53813" w:rsidRDefault="00AA6AF3" w:rsidP="008A272C">
            <w:pPr>
              <w:pStyle w:val="IFCHeading1XNormalText"/>
              <w:ind w:left="0"/>
              <w:jc w:val="both"/>
              <w:rPr>
                <w:sz w:val="16"/>
              </w:rPr>
            </w:pPr>
            <w:r w:rsidRPr="00A53813">
              <w:rPr>
                <w:sz w:val="16"/>
              </w:rPr>
              <w:t>Apakah Anda memiliki hobi atau sewaktu-waktu melakukan kegiatan yang beresiko tinggi/bahaya atau masih aktif dalam pekerjaan beresiko tinggi (menyelam, panjat tebing, mendaki gunung, terjun payung, paralayang, balap motor/mobil, pertambangan, minyak dan gas bumi, Kelautan, TNI/Polri, penerbangan (selain dari penumpang resmi penerbangan terjadwal))? (Jika jawaban “Ya” mohon melengkapi kuesioner yang sesuai hobi/kegiatan/pekerjaan tersebut dan dilampirkan bersama SPAJ ini).</w:t>
            </w:r>
          </w:p>
        </w:tc>
        <w:tc>
          <w:tcPr>
            <w:tcW w:w="2028" w:type="dxa"/>
          </w:tcPr>
          <w:p w14:paraId="46839F0B" w14:textId="7DCA4FA4" w:rsidR="00AA6AF3" w:rsidRPr="00A53813" w:rsidRDefault="00AA6AF3" w:rsidP="00575FCC">
            <w:pPr>
              <w:pStyle w:val="IFCHeading1XNormalText"/>
              <w:ind w:left="0"/>
              <w:rPr>
                <w:sz w:val="16"/>
              </w:rPr>
            </w:pPr>
            <w:r w:rsidRPr="00A53813">
              <w:rPr>
                <w:sz w:val="16"/>
              </w:rPr>
              <w:t>Q4 Hobi Form</w:t>
            </w:r>
          </w:p>
          <w:p w14:paraId="42794203" w14:textId="77777777" w:rsidR="00AA6AF3" w:rsidRPr="00A53813" w:rsidRDefault="00AA6AF3" w:rsidP="00575FCC">
            <w:pPr>
              <w:pStyle w:val="IFCHeading1XNormalText"/>
              <w:ind w:left="0"/>
              <w:rPr>
                <w:sz w:val="16"/>
              </w:rPr>
            </w:pPr>
          </w:p>
          <w:p w14:paraId="7A99B662" w14:textId="37A1D618" w:rsidR="00AA6AF3" w:rsidRPr="00A53813" w:rsidRDefault="00AA6AF3" w:rsidP="00575FCC">
            <w:pPr>
              <w:pStyle w:val="IFCHeading1XNormalText"/>
              <w:ind w:left="0"/>
              <w:rPr>
                <w:sz w:val="16"/>
              </w:rPr>
            </w:pPr>
            <w:r w:rsidRPr="00A53813">
              <w:rPr>
                <w:sz w:val="16"/>
              </w:rPr>
              <w:t xml:space="preserve">Menyelam – </w:t>
            </w:r>
            <w:r w:rsidRPr="00A53813">
              <w:rPr>
                <w:b/>
                <w:sz w:val="16"/>
                <w:u w:val="single"/>
              </w:rPr>
              <w:t>Q4 Menyelam</w:t>
            </w:r>
          </w:p>
          <w:p w14:paraId="185368CF" w14:textId="77777777" w:rsidR="00AA6AF3" w:rsidRPr="00A53813" w:rsidRDefault="00AA6AF3" w:rsidP="00575FCC">
            <w:pPr>
              <w:pStyle w:val="IFCHeading1XNormalText"/>
              <w:ind w:left="0"/>
              <w:rPr>
                <w:sz w:val="16"/>
              </w:rPr>
            </w:pPr>
          </w:p>
          <w:p w14:paraId="7A042873" w14:textId="3E01314A" w:rsidR="00AA6AF3" w:rsidRPr="00A53813" w:rsidRDefault="00AA6AF3" w:rsidP="00575FCC">
            <w:pPr>
              <w:pStyle w:val="IFCHeading1XNormalText"/>
              <w:ind w:left="0"/>
              <w:rPr>
                <w:sz w:val="16"/>
              </w:rPr>
            </w:pPr>
            <w:r w:rsidRPr="00A53813">
              <w:rPr>
                <w:sz w:val="16"/>
              </w:rPr>
              <w:t xml:space="preserve">Panjat Tebing / Mendaki Gunung – </w:t>
            </w:r>
            <w:r w:rsidRPr="00A53813">
              <w:rPr>
                <w:b/>
                <w:sz w:val="16"/>
                <w:u w:val="single"/>
              </w:rPr>
              <w:t>Q4 Mendaki Gunung</w:t>
            </w:r>
          </w:p>
          <w:p w14:paraId="26C9FC61" w14:textId="77777777" w:rsidR="00AA6AF3" w:rsidRPr="00A53813" w:rsidRDefault="00AA6AF3" w:rsidP="00575FCC">
            <w:pPr>
              <w:pStyle w:val="IFCHeading1XNormalText"/>
              <w:ind w:left="0"/>
              <w:rPr>
                <w:sz w:val="16"/>
              </w:rPr>
            </w:pPr>
          </w:p>
          <w:p w14:paraId="5F0E304C" w14:textId="77777777" w:rsidR="00AA6AF3" w:rsidRPr="00A53813" w:rsidRDefault="00AA6AF3" w:rsidP="00575FCC">
            <w:pPr>
              <w:pStyle w:val="IFCHeading1XNormalText"/>
              <w:ind w:left="0"/>
              <w:rPr>
                <w:sz w:val="16"/>
              </w:rPr>
            </w:pPr>
            <w:r w:rsidRPr="00A53813">
              <w:rPr>
                <w:sz w:val="16"/>
              </w:rPr>
              <w:t xml:space="preserve">Paralayang – </w:t>
            </w:r>
            <w:r w:rsidRPr="00A53813">
              <w:rPr>
                <w:b/>
                <w:sz w:val="16"/>
                <w:u w:val="single"/>
              </w:rPr>
              <w:t>Q4 Terbang Layang</w:t>
            </w:r>
          </w:p>
          <w:p w14:paraId="7B5C5A9B" w14:textId="77777777" w:rsidR="00AA6AF3" w:rsidRPr="00A53813" w:rsidRDefault="00AA6AF3" w:rsidP="00575FCC">
            <w:pPr>
              <w:pStyle w:val="IFCHeading1XNormalText"/>
              <w:ind w:left="0"/>
              <w:rPr>
                <w:sz w:val="16"/>
              </w:rPr>
            </w:pPr>
          </w:p>
          <w:p w14:paraId="1AB40548" w14:textId="77777777" w:rsidR="00AA6AF3" w:rsidRPr="00A53813" w:rsidRDefault="00AA6AF3" w:rsidP="00575FCC">
            <w:pPr>
              <w:pStyle w:val="IFCHeading1XNormalText"/>
              <w:ind w:left="0"/>
              <w:rPr>
                <w:sz w:val="16"/>
              </w:rPr>
            </w:pPr>
            <w:r w:rsidRPr="00A53813">
              <w:rPr>
                <w:sz w:val="16"/>
              </w:rPr>
              <w:t xml:space="preserve">Balap Motor / Mobil – </w:t>
            </w:r>
            <w:r w:rsidRPr="00A53813">
              <w:rPr>
                <w:b/>
                <w:sz w:val="16"/>
                <w:u w:val="single"/>
              </w:rPr>
              <w:t xml:space="preserve">Q4 Olahraga Balap </w:t>
            </w:r>
          </w:p>
          <w:p w14:paraId="073B6E41" w14:textId="77777777" w:rsidR="00AA6AF3" w:rsidRPr="00A53813" w:rsidRDefault="00AA6AF3" w:rsidP="00575FCC">
            <w:pPr>
              <w:pStyle w:val="IFCHeading1XNormalText"/>
              <w:ind w:left="0"/>
              <w:rPr>
                <w:sz w:val="16"/>
              </w:rPr>
            </w:pPr>
          </w:p>
          <w:p w14:paraId="26C5B4AC" w14:textId="77777777" w:rsidR="00AA6AF3" w:rsidRPr="00A53813" w:rsidRDefault="00AA6AF3" w:rsidP="00575FCC">
            <w:pPr>
              <w:pStyle w:val="IFCHeading1XNormalText"/>
              <w:ind w:left="0"/>
              <w:rPr>
                <w:sz w:val="16"/>
              </w:rPr>
            </w:pPr>
            <w:r w:rsidRPr="00A53813">
              <w:rPr>
                <w:sz w:val="16"/>
              </w:rPr>
              <w:t xml:space="preserve">Pertambangan </w:t>
            </w:r>
            <w:r w:rsidRPr="00A53813">
              <w:rPr>
                <w:b/>
                <w:sz w:val="16"/>
                <w:u w:val="single"/>
              </w:rPr>
              <w:t>– Q4 Pertambangan</w:t>
            </w:r>
          </w:p>
          <w:p w14:paraId="66E0173F" w14:textId="77777777" w:rsidR="00AA6AF3" w:rsidRDefault="00AA6AF3" w:rsidP="00575FCC">
            <w:pPr>
              <w:pStyle w:val="IFCHeading1XNormalText"/>
              <w:ind w:left="0"/>
              <w:rPr>
                <w:sz w:val="16"/>
              </w:rPr>
            </w:pPr>
          </w:p>
          <w:p w14:paraId="4D393A94" w14:textId="77777777" w:rsidR="001B3E90" w:rsidRPr="00A53813" w:rsidRDefault="001B3E90" w:rsidP="00575FCC">
            <w:pPr>
              <w:pStyle w:val="IFCHeading1XNormalText"/>
              <w:ind w:left="0"/>
              <w:rPr>
                <w:sz w:val="16"/>
              </w:rPr>
            </w:pPr>
          </w:p>
          <w:p w14:paraId="3C6F09E0" w14:textId="53B9296A" w:rsidR="00AA6AF3" w:rsidRPr="00A53813" w:rsidRDefault="00DC170A" w:rsidP="00575FCC">
            <w:pPr>
              <w:pStyle w:val="IFCHeading1XNormalText"/>
              <w:ind w:left="0"/>
              <w:rPr>
                <w:b/>
                <w:sz w:val="16"/>
                <w:u w:val="single"/>
              </w:rPr>
            </w:pPr>
            <w:r>
              <w:rPr>
                <w:sz w:val="16"/>
              </w:rPr>
              <w:t>Anggkatan Bersenjata</w:t>
            </w:r>
            <w:r w:rsidR="00AA6AF3" w:rsidRPr="00A53813">
              <w:rPr>
                <w:sz w:val="16"/>
              </w:rPr>
              <w:t xml:space="preserve"> – </w:t>
            </w:r>
            <w:r>
              <w:rPr>
                <w:b/>
                <w:sz w:val="16"/>
                <w:u w:val="single"/>
              </w:rPr>
              <w:t xml:space="preserve">Q4 Angkatan </w:t>
            </w:r>
            <w:r>
              <w:rPr>
                <w:b/>
                <w:sz w:val="16"/>
                <w:u w:val="single"/>
              </w:rPr>
              <w:lastRenderedPageBreak/>
              <w:t>Bersenjata</w:t>
            </w:r>
          </w:p>
          <w:p w14:paraId="00A196EF" w14:textId="77777777" w:rsidR="00AA6AF3" w:rsidRPr="00A53813" w:rsidRDefault="00AA6AF3" w:rsidP="00575FCC">
            <w:pPr>
              <w:pStyle w:val="IFCHeading1XNormalText"/>
              <w:ind w:left="0"/>
              <w:rPr>
                <w:sz w:val="16"/>
              </w:rPr>
            </w:pPr>
          </w:p>
          <w:p w14:paraId="4140E4D0" w14:textId="286C1B16" w:rsidR="00AA6AF3" w:rsidRPr="00A53813" w:rsidRDefault="00AA6AF3" w:rsidP="00575FCC">
            <w:pPr>
              <w:pStyle w:val="IFCHeading1XNormalText"/>
              <w:ind w:left="0"/>
              <w:rPr>
                <w:sz w:val="16"/>
              </w:rPr>
            </w:pPr>
            <w:r w:rsidRPr="00A53813">
              <w:rPr>
                <w:sz w:val="16"/>
              </w:rPr>
              <w:t xml:space="preserve">Penerbangan – </w:t>
            </w:r>
            <w:r w:rsidRPr="00A53813">
              <w:rPr>
                <w:b/>
                <w:sz w:val="16"/>
              </w:rPr>
              <w:t>Q4 Penerbangan</w:t>
            </w:r>
          </w:p>
        </w:tc>
        <w:tc>
          <w:tcPr>
            <w:tcW w:w="1453" w:type="dxa"/>
          </w:tcPr>
          <w:p w14:paraId="1CF07229" w14:textId="77777777" w:rsidR="00AA6AF3" w:rsidRDefault="00AA6AF3" w:rsidP="00575FCC">
            <w:pPr>
              <w:pStyle w:val="IFCHeading1XNormalText"/>
              <w:ind w:left="0"/>
              <w:rPr>
                <w:sz w:val="16"/>
              </w:rPr>
            </w:pPr>
          </w:p>
          <w:p w14:paraId="4F5845AB" w14:textId="77777777" w:rsidR="00DC170A" w:rsidRDefault="00DC170A" w:rsidP="00575FCC">
            <w:pPr>
              <w:pStyle w:val="IFCHeading1XNormalText"/>
              <w:ind w:left="0"/>
              <w:rPr>
                <w:sz w:val="16"/>
              </w:rPr>
            </w:pPr>
          </w:p>
          <w:p w14:paraId="711BBB7D" w14:textId="77777777" w:rsidR="00DC170A" w:rsidRDefault="00DC170A" w:rsidP="00575FCC">
            <w:pPr>
              <w:pStyle w:val="IFCHeading1XNormalText"/>
              <w:ind w:left="0"/>
              <w:rPr>
                <w:sz w:val="16"/>
              </w:rPr>
            </w:pPr>
            <w:r w:rsidRPr="00DC170A">
              <w:rPr>
                <w:sz w:val="16"/>
              </w:rPr>
              <w:t>KUESIONER Menyelam</w:t>
            </w:r>
          </w:p>
          <w:p w14:paraId="4FF4AAD6" w14:textId="77777777" w:rsidR="00DC170A" w:rsidRDefault="00DC170A" w:rsidP="00575FCC">
            <w:pPr>
              <w:pStyle w:val="IFCHeading1XNormalText"/>
              <w:ind w:left="0"/>
              <w:rPr>
                <w:sz w:val="16"/>
              </w:rPr>
            </w:pPr>
          </w:p>
          <w:p w14:paraId="4C59AA21" w14:textId="77777777" w:rsidR="00DC170A" w:rsidRDefault="00DC170A" w:rsidP="00575FCC">
            <w:pPr>
              <w:pStyle w:val="IFCHeading1XNormalText"/>
              <w:ind w:left="0"/>
              <w:rPr>
                <w:sz w:val="16"/>
              </w:rPr>
            </w:pPr>
            <w:r w:rsidRPr="00DC170A">
              <w:rPr>
                <w:sz w:val="16"/>
              </w:rPr>
              <w:t>KUESIONER Daki Gunung &amp; Panjat Tebing</w:t>
            </w:r>
          </w:p>
          <w:p w14:paraId="26E07FBE" w14:textId="77777777" w:rsidR="00DC170A" w:rsidRDefault="00DC170A" w:rsidP="00575FCC">
            <w:pPr>
              <w:pStyle w:val="IFCHeading1XNormalText"/>
              <w:ind w:left="0"/>
              <w:rPr>
                <w:sz w:val="16"/>
              </w:rPr>
            </w:pPr>
          </w:p>
          <w:p w14:paraId="5D1A3B67" w14:textId="77777777" w:rsidR="00DC170A" w:rsidRDefault="00DC170A" w:rsidP="00575FCC">
            <w:pPr>
              <w:pStyle w:val="IFCHeading1XNormalText"/>
              <w:ind w:left="0"/>
              <w:rPr>
                <w:sz w:val="16"/>
              </w:rPr>
            </w:pPr>
            <w:r w:rsidRPr="00DC170A">
              <w:rPr>
                <w:sz w:val="16"/>
              </w:rPr>
              <w:t>KUESIONER Terbang Layang</w:t>
            </w:r>
          </w:p>
          <w:p w14:paraId="5265CFEF" w14:textId="77777777" w:rsidR="00DC170A" w:rsidRDefault="00DC170A" w:rsidP="00575FCC">
            <w:pPr>
              <w:pStyle w:val="IFCHeading1XNormalText"/>
              <w:ind w:left="0"/>
              <w:rPr>
                <w:sz w:val="16"/>
              </w:rPr>
            </w:pPr>
          </w:p>
          <w:p w14:paraId="5A4C232F" w14:textId="77777777" w:rsidR="00DC170A" w:rsidRDefault="00DC170A" w:rsidP="00575FCC">
            <w:pPr>
              <w:pStyle w:val="IFCHeading1XNormalText"/>
              <w:ind w:left="0"/>
              <w:rPr>
                <w:sz w:val="16"/>
              </w:rPr>
            </w:pPr>
            <w:r w:rsidRPr="00DC170A">
              <w:rPr>
                <w:sz w:val="16"/>
              </w:rPr>
              <w:t>KUESIONER Olahraga Balap</w:t>
            </w:r>
          </w:p>
          <w:p w14:paraId="35EEAF8C" w14:textId="77777777" w:rsidR="00DC170A" w:rsidRDefault="00DC170A" w:rsidP="00575FCC">
            <w:pPr>
              <w:pStyle w:val="IFCHeading1XNormalText"/>
              <w:ind w:left="0"/>
              <w:rPr>
                <w:sz w:val="16"/>
              </w:rPr>
            </w:pPr>
          </w:p>
          <w:p w14:paraId="17C1268B" w14:textId="6F5C8F00" w:rsidR="005E609F" w:rsidRDefault="005E609F" w:rsidP="00575FCC">
            <w:pPr>
              <w:pStyle w:val="IFCHeading1XNormalText"/>
              <w:ind w:left="0"/>
              <w:rPr>
                <w:sz w:val="16"/>
              </w:rPr>
            </w:pPr>
            <w:r w:rsidRPr="005E609F">
              <w:rPr>
                <w:sz w:val="16"/>
              </w:rPr>
              <w:t>KUE</w:t>
            </w:r>
            <w:r>
              <w:rPr>
                <w:sz w:val="16"/>
              </w:rPr>
              <w:t>SIONER Tambang Minyak Gas</w:t>
            </w:r>
          </w:p>
          <w:p w14:paraId="278916AF" w14:textId="77777777" w:rsidR="001B3E90" w:rsidRDefault="001B3E90" w:rsidP="00575FCC">
            <w:pPr>
              <w:pStyle w:val="IFCHeading1XNormalText"/>
              <w:ind w:left="0"/>
              <w:rPr>
                <w:sz w:val="16"/>
              </w:rPr>
            </w:pPr>
          </w:p>
          <w:p w14:paraId="23452CE2" w14:textId="77777777" w:rsidR="005E609F" w:rsidRDefault="005E609F" w:rsidP="00575FCC">
            <w:pPr>
              <w:pStyle w:val="IFCHeading1XNormalText"/>
              <w:ind w:left="0"/>
              <w:rPr>
                <w:sz w:val="16"/>
              </w:rPr>
            </w:pPr>
            <w:r w:rsidRPr="005E609F">
              <w:rPr>
                <w:sz w:val="16"/>
              </w:rPr>
              <w:t xml:space="preserve">KUESIONER Angkatan </w:t>
            </w:r>
            <w:r w:rsidRPr="005E609F">
              <w:rPr>
                <w:sz w:val="16"/>
              </w:rPr>
              <w:lastRenderedPageBreak/>
              <w:t>Bersenjata</w:t>
            </w:r>
          </w:p>
          <w:p w14:paraId="2FD7A0FC" w14:textId="77777777" w:rsidR="001863FC" w:rsidRDefault="001863FC" w:rsidP="00575FCC">
            <w:pPr>
              <w:pStyle w:val="IFCHeading1XNormalText"/>
              <w:ind w:left="0"/>
              <w:rPr>
                <w:sz w:val="16"/>
              </w:rPr>
            </w:pPr>
          </w:p>
          <w:p w14:paraId="5B5B857C" w14:textId="232FC402" w:rsidR="001863FC" w:rsidRPr="00A53813" w:rsidRDefault="001863FC" w:rsidP="00575FCC">
            <w:pPr>
              <w:pStyle w:val="IFCHeading1XNormalText"/>
              <w:ind w:left="0"/>
              <w:rPr>
                <w:sz w:val="16"/>
              </w:rPr>
            </w:pPr>
            <w:r w:rsidRPr="001863FC">
              <w:rPr>
                <w:sz w:val="16"/>
              </w:rPr>
              <w:t>KUESIONER Penerbangan</w:t>
            </w:r>
          </w:p>
        </w:tc>
      </w:tr>
      <w:tr w:rsidR="00724893" w:rsidRPr="00A53072" w14:paraId="3E4040E8" w14:textId="611CC235" w:rsidTr="00724893">
        <w:tc>
          <w:tcPr>
            <w:tcW w:w="1443" w:type="dxa"/>
          </w:tcPr>
          <w:p w14:paraId="6628EEB0" w14:textId="4206DCD9" w:rsidR="00AA6AF3" w:rsidRPr="00A53813" w:rsidRDefault="00AA6AF3" w:rsidP="008A272C">
            <w:pPr>
              <w:pStyle w:val="IFCHeading1XNormalText"/>
              <w:rPr>
                <w:sz w:val="16"/>
              </w:rPr>
            </w:pPr>
            <w:r w:rsidRPr="00A53813">
              <w:rPr>
                <w:sz w:val="16"/>
              </w:rPr>
              <w:lastRenderedPageBreak/>
              <w:t>5.</w:t>
            </w:r>
          </w:p>
        </w:tc>
        <w:tc>
          <w:tcPr>
            <w:tcW w:w="3452" w:type="dxa"/>
          </w:tcPr>
          <w:p w14:paraId="4B59B984" w14:textId="6D817B41" w:rsidR="00AA6AF3" w:rsidRPr="00A53813" w:rsidRDefault="00AA6AF3" w:rsidP="005916E7">
            <w:pPr>
              <w:pStyle w:val="IFCHeading1XNormalText"/>
              <w:ind w:left="0"/>
              <w:jc w:val="both"/>
              <w:rPr>
                <w:sz w:val="16"/>
              </w:rPr>
            </w:pPr>
            <w:r w:rsidRPr="00A53813">
              <w:rPr>
                <w:sz w:val="16"/>
              </w:rPr>
              <w:t>Apakah Anda dalam 12 bulan terakhir ini/mendatang Anda pernah/memiliki rencana bepergian/tinggal di luar negeri? Jika “Ya”, jelaskan kapan waktu bepergiannya, negara tujuan, lama tinggal, serta kepentingannya.</w:t>
            </w:r>
          </w:p>
        </w:tc>
        <w:tc>
          <w:tcPr>
            <w:tcW w:w="2028" w:type="dxa"/>
          </w:tcPr>
          <w:p w14:paraId="4C2EE627" w14:textId="7EB2168C" w:rsidR="00AA6AF3" w:rsidRPr="00A53813" w:rsidRDefault="00AA6AF3" w:rsidP="00575FCC">
            <w:pPr>
              <w:pStyle w:val="IFCHeading1XNormalText"/>
              <w:ind w:left="0"/>
              <w:rPr>
                <w:sz w:val="16"/>
              </w:rPr>
            </w:pPr>
            <w:r w:rsidRPr="00A53813">
              <w:rPr>
                <w:sz w:val="16"/>
              </w:rPr>
              <w:t>Q5 Perjalanan dari ke Luar Negeri Form</w:t>
            </w:r>
          </w:p>
        </w:tc>
        <w:tc>
          <w:tcPr>
            <w:tcW w:w="1453" w:type="dxa"/>
          </w:tcPr>
          <w:p w14:paraId="27535521" w14:textId="1AA222BF" w:rsidR="00AA6AF3" w:rsidRPr="00A53813" w:rsidRDefault="009C3931" w:rsidP="00575FCC">
            <w:pPr>
              <w:pStyle w:val="IFCHeading1XNormalText"/>
              <w:ind w:left="0"/>
              <w:rPr>
                <w:sz w:val="16"/>
              </w:rPr>
            </w:pPr>
            <w:r w:rsidRPr="009C3931">
              <w:rPr>
                <w:sz w:val="16"/>
              </w:rPr>
              <w:t>KUESIONER Perjalanan dari ke Luar Negeri</w:t>
            </w:r>
          </w:p>
        </w:tc>
      </w:tr>
      <w:tr w:rsidR="00724893" w:rsidRPr="00A53072" w14:paraId="4E9C72B2" w14:textId="42F59FB7" w:rsidTr="00724893">
        <w:tc>
          <w:tcPr>
            <w:tcW w:w="1443" w:type="dxa"/>
          </w:tcPr>
          <w:p w14:paraId="4EAF687D" w14:textId="62E90688" w:rsidR="00AA6AF3" w:rsidRPr="00A53813" w:rsidRDefault="00AA6AF3" w:rsidP="008A272C">
            <w:pPr>
              <w:pStyle w:val="IFCHeading1XNormalText"/>
              <w:rPr>
                <w:sz w:val="16"/>
              </w:rPr>
            </w:pPr>
            <w:r w:rsidRPr="00A53813">
              <w:rPr>
                <w:sz w:val="16"/>
              </w:rPr>
              <w:t>6.</w:t>
            </w:r>
          </w:p>
        </w:tc>
        <w:tc>
          <w:tcPr>
            <w:tcW w:w="3452" w:type="dxa"/>
          </w:tcPr>
          <w:p w14:paraId="3A4854A2" w14:textId="183FDF30" w:rsidR="00AA6AF3" w:rsidRPr="005C51C4" w:rsidRDefault="00915B2F">
            <w:pPr>
              <w:autoSpaceDE w:val="0"/>
              <w:autoSpaceDN w:val="0"/>
              <w:adjustRightInd w:val="0"/>
              <w:rPr>
                <w:sz w:val="16"/>
                <w:szCs w:val="16"/>
              </w:rPr>
              <w:pPrChange w:id="314" w:author="Andy Phan" w:date="2016-06-08T13:22:00Z">
                <w:pPr>
                  <w:pStyle w:val="IFCHeading1XNormalText"/>
                  <w:ind w:left="0"/>
                  <w:jc w:val="both"/>
                </w:pPr>
              </w:pPrChange>
            </w:pPr>
            <w:ins w:id="315" w:author="Andy Phan" w:date="2016-06-08T13:21:00Z">
              <w:r w:rsidRPr="00915B2F">
                <w:rPr>
                  <w:rFonts w:ascii="Arial" w:hAnsi="Arial" w:cs="Arial"/>
                  <w:sz w:val="16"/>
                  <w:szCs w:val="16"/>
                  <w:rPrChange w:id="316" w:author="Andy Phan" w:date="2016-06-08T13:22:00Z">
                    <w:rPr>
                      <w:rFonts w:ascii="BPreplay" w:hAnsi="BPreplay" w:cs="BPreplay"/>
                      <w:sz w:val="15"/>
                      <w:szCs w:val="15"/>
                    </w:rPr>
                  </w:rPrChange>
                </w:rPr>
                <w:t>Apak</w:t>
              </w:r>
              <w:r w:rsidRPr="00915B2F">
                <w:rPr>
                  <w:rFonts w:ascii="Arial" w:hAnsi="Arial" w:cs="Arial"/>
                  <w:sz w:val="16"/>
                  <w:szCs w:val="16"/>
                </w:rPr>
                <w:t xml:space="preserve">ah Anda pernah/sedang menderita penyakit atau menjalani </w:t>
              </w:r>
              <w:r w:rsidRPr="00915B2F">
                <w:rPr>
                  <w:rFonts w:ascii="Arial" w:hAnsi="Arial" w:cs="Arial"/>
                  <w:sz w:val="16"/>
                  <w:szCs w:val="16"/>
                  <w:rPrChange w:id="317" w:author="Andy Phan" w:date="2016-06-08T13:22:00Z">
                    <w:rPr>
                      <w:rFonts w:ascii="BPreplay" w:hAnsi="BPreplay" w:cs="BPreplay"/>
                      <w:sz w:val="15"/>
                      <w:szCs w:val="15"/>
                    </w:rPr>
                  </w:rPrChange>
                </w:rPr>
                <w:t>pemeriksaan/perawatan,</w:t>
              </w:r>
            </w:ins>
            <w:ins w:id="318" w:author="Andy Phan" w:date="2016-06-08T13:22:00Z">
              <w:r>
                <w:rPr>
                  <w:rFonts w:ascii="Arial" w:hAnsi="Arial" w:cs="Arial"/>
                  <w:sz w:val="16"/>
                  <w:szCs w:val="16"/>
                </w:rPr>
                <w:t xml:space="preserve"> </w:t>
              </w:r>
            </w:ins>
            <w:ins w:id="319" w:author="Andy Phan" w:date="2016-06-08T13:21:00Z">
              <w:r w:rsidRPr="00915B2F">
                <w:rPr>
                  <w:rFonts w:ascii="Arial" w:hAnsi="Arial" w:cs="Arial"/>
                  <w:sz w:val="16"/>
                  <w:szCs w:val="16"/>
                  <w:rPrChange w:id="320" w:author="Andy Phan" w:date="2016-06-08T13:22:00Z">
                    <w:rPr>
                      <w:rFonts w:ascii="BPreplay" w:hAnsi="BPreplay" w:cs="BPreplay"/>
                      <w:sz w:val="15"/>
                      <w:szCs w:val="15"/>
                    </w:rPr>
                  </w:rPrChange>
                </w:rPr>
                <w:t>pengobatan, operasi untuk penyakit/kelainan di bawah ini:</w:t>
              </w:r>
            </w:ins>
          </w:p>
        </w:tc>
        <w:tc>
          <w:tcPr>
            <w:tcW w:w="2028" w:type="dxa"/>
          </w:tcPr>
          <w:p w14:paraId="03E3A0CC" w14:textId="77777777" w:rsidR="00AA6AF3" w:rsidRPr="00A53813" w:rsidRDefault="00AA6AF3" w:rsidP="00575FCC">
            <w:pPr>
              <w:pStyle w:val="IFCHeading1XNormalText"/>
              <w:ind w:left="0"/>
              <w:rPr>
                <w:sz w:val="16"/>
              </w:rPr>
            </w:pPr>
          </w:p>
        </w:tc>
        <w:tc>
          <w:tcPr>
            <w:tcW w:w="1453" w:type="dxa"/>
          </w:tcPr>
          <w:p w14:paraId="63FD0951" w14:textId="77777777" w:rsidR="00AA6AF3" w:rsidRPr="00A53813" w:rsidRDefault="00AA6AF3" w:rsidP="00575FCC">
            <w:pPr>
              <w:pStyle w:val="IFCHeading1XNormalText"/>
              <w:ind w:left="0"/>
              <w:rPr>
                <w:sz w:val="16"/>
              </w:rPr>
            </w:pPr>
          </w:p>
        </w:tc>
      </w:tr>
      <w:tr w:rsidR="00724893" w:rsidRPr="00A53072" w14:paraId="325B3921" w14:textId="7D5B6075" w:rsidTr="00724893">
        <w:tc>
          <w:tcPr>
            <w:tcW w:w="1443" w:type="dxa"/>
          </w:tcPr>
          <w:p w14:paraId="604FED73" w14:textId="70AB7237" w:rsidR="00AA6AF3" w:rsidRPr="00A53813" w:rsidRDefault="00AA6AF3" w:rsidP="008A272C">
            <w:pPr>
              <w:pStyle w:val="IFCHeading1XNormalText"/>
              <w:rPr>
                <w:sz w:val="16"/>
              </w:rPr>
            </w:pPr>
            <w:r w:rsidRPr="00A53813">
              <w:rPr>
                <w:sz w:val="16"/>
              </w:rPr>
              <w:t>a.</w:t>
            </w:r>
          </w:p>
        </w:tc>
        <w:tc>
          <w:tcPr>
            <w:tcW w:w="3452" w:type="dxa"/>
          </w:tcPr>
          <w:p w14:paraId="75554B50" w14:textId="5B5E969D" w:rsidR="00AA6AF3" w:rsidRPr="00A53813" w:rsidRDefault="00AA6AF3" w:rsidP="005916E7">
            <w:pPr>
              <w:pStyle w:val="IFCHeading1XNormalText"/>
              <w:ind w:left="0"/>
              <w:jc w:val="both"/>
              <w:rPr>
                <w:sz w:val="16"/>
              </w:rPr>
            </w:pPr>
            <w:r w:rsidRPr="00A53813">
              <w:rPr>
                <w:sz w:val="16"/>
              </w:rPr>
              <w:t>Gangguan fungsi/sistem penglihatan dan gangguan pada mata lainnya?</w:t>
            </w:r>
          </w:p>
        </w:tc>
        <w:tc>
          <w:tcPr>
            <w:tcW w:w="2028" w:type="dxa"/>
          </w:tcPr>
          <w:p w14:paraId="64372389" w14:textId="0AE1653D" w:rsidR="00AA6AF3" w:rsidRPr="00A53813" w:rsidRDefault="00AA6AF3" w:rsidP="00575FCC">
            <w:pPr>
              <w:pStyle w:val="IFCHeading1XNormalText"/>
              <w:ind w:left="0"/>
              <w:rPr>
                <w:sz w:val="16"/>
              </w:rPr>
            </w:pPr>
            <w:r w:rsidRPr="00A53813">
              <w:rPr>
                <w:sz w:val="16"/>
              </w:rPr>
              <w:t>Q6 Standard Disease Form</w:t>
            </w:r>
          </w:p>
        </w:tc>
        <w:tc>
          <w:tcPr>
            <w:tcW w:w="1453" w:type="dxa"/>
          </w:tcPr>
          <w:p w14:paraId="35906842" w14:textId="77777777" w:rsidR="00AA6AF3" w:rsidRPr="00A53813" w:rsidRDefault="00AA6AF3" w:rsidP="00575FCC">
            <w:pPr>
              <w:pStyle w:val="IFCHeading1XNormalText"/>
              <w:ind w:left="0"/>
              <w:rPr>
                <w:sz w:val="16"/>
              </w:rPr>
            </w:pPr>
          </w:p>
        </w:tc>
      </w:tr>
      <w:tr w:rsidR="00724893" w:rsidRPr="00A53072" w14:paraId="68E9224C" w14:textId="7FFC7A46" w:rsidTr="00724893">
        <w:tc>
          <w:tcPr>
            <w:tcW w:w="1443" w:type="dxa"/>
          </w:tcPr>
          <w:p w14:paraId="4437C02C" w14:textId="52D5B45F" w:rsidR="00AA6AF3" w:rsidRPr="00A53813" w:rsidRDefault="00AA6AF3" w:rsidP="008A272C">
            <w:pPr>
              <w:pStyle w:val="IFCHeading1XNormalText"/>
              <w:rPr>
                <w:sz w:val="16"/>
              </w:rPr>
            </w:pPr>
            <w:r w:rsidRPr="00A53813">
              <w:rPr>
                <w:sz w:val="16"/>
              </w:rPr>
              <w:t>b.</w:t>
            </w:r>
          </w:p>
        </w:tc>
        <w:tc>
          <w:tcPr>
            <w:tcW w:w="3452" w:type="dxa"/>
          </w:tcPr>
          <w:p w14:paraId="29D422EA" w14:textId="0384F731" w:rsidR="00AA6AF3" w:rsidRPr="00A53813" w:rsidRDefault="00AA6AF3" w:rsidP="005916E7">
            <w:pPr>
              <w:pStyle w:val="IFCHeading1XNormalText"/>
              <w:ind w:left="0"/>
              <w:jc w:val="both"/>
              <w:rPr>
                <w:sz w:val="16"/>
              </w:rPr>
            </w:pPr>
            <w:r w:rsidRPr="00A53813">
              <w:rPr>
                <w:sz w:val="16"/>
              </w:rPr>
              <w:t>Gangguan fungsi/sistem pada Telinga, Hidung, Tenggorokan (THT)?</w:t>
            </w:r>
          </w:p>
        </w:tc>
        <w:tc>
          <w:tcPr>
            <w:tcW w:w="2028" w:type="dxa"/>
          </w:tcPr>
          <w:p w14:paraId="4A4C370F" w14:textId="2E520E0D" w:rsidR="00AA6AF3" w:rsidRPr="00A53813" w:rsidRDefault="00AA6AF3" w:rsidP="00575FCC">
            <w:pPr>
              <w:pStyle w:val="IFCHeading1XNormalText"/>
              <w:ind w:left="0"/>
              <w:rPr>
                <w:sz w:val="16"/>
              </w:rPr>
            </w:pPr>
            <w:r w:rsidRPr="00A53813">
              <w:rPr>
                <w:sz w:val="16"/>
              </w:rPr>
              <w:t>Q6 Standard Disease Form</w:t>
            </w:r>
          </w:p>
        </w:tc>
        <w:tc>
          <w:tcPr>
            <w:tcW w:w="1453" w:type="dxa"/>
          </w:tcPr>
          <w:p w14:paraId="13EBC884" w14:textId="77777777" w:rsidR="00AA6AF3" w:rsidRPr="00A53813" w:rsidRDefault="00AA6AF3" w:rsidP="00575FCC">
            <w:pPr>
              <w:pStyle w:val="IFCHeading1XNormalText"/>
              <w:ind w:left="0"/>
              <w:rPr>
                <w:sz w:val="16"/>
              </w:rPr>
            </w:pPr>
          </w:p>
        </w:tc>
      </w:tr>
      <w:tr w:rsidR="00724893" w:rsidRPr="00A53072" w14:paraId="1CC4734D" w14:textId="577837CF" w:rsidTr="00724893">
        <w:tc>
          <w:tcPr>
            <w:tcW w:w="1443" w:type="dxa"/>
          </w:tcPr>
          <w:p w14:paraId="67F5AA86" w14:textId="1CF1CF3C" w:rsidR="00AA6AF3" w:rsidRPr="00A53813" w:rsidRDefault="00AA6AF3" w:rsidP="008A272C">
            <w:pPr>
              <w:pStyle w:val="IFCHeading1XNormalText"/>
              <w:rPr>
                <w:sz w:val="16"/>
              </w:rPr>
            </w:pPr>
            <w:r w:rsidRPr="00A53813">
              <w:rPr>
                <w:sz w:val="16"/>
              </w:rPr>
              <w:t>c.</w:t>
            </w:r>
          </w:p>
        </w:tc>
        <w:tc>
          <w:tcPr>
            <w:tcW w:w="3452" w:type="dxa"/>
          </w:tcPr>
          <w:p w14:paraId="569BCC9E" w14:textId="09AE541A" w:rsidR="00AA6AF3" w:rsidRPr="00A53813" w:rsidRDefault="00AA6AF3" w:rsidP="005916E7">
            <w:pPr>
              <w:pStyle w:val="IFCHeading1XNormalText"/>
              <w:ind w:left="0"/>
              <w:jc w:val="both"/>
              <w:rPr>
                <w:sz w:val="16"/>
              </w:rPr>
            </w:pPr>
            <w:r w:rsidRPr="00A53813">
              <w:rPr>
                <w:sz w:val="16"/>
              </w:rPr>
              <w:t>Gangguan fungsi/sistem Pernapasan, Paru-paru, Asma, Bronkitis, Tuberkulosis, Batuk Darah dan lainnya?</w:t>
            </w:r>
          </w:p>
        </w:tc>
        <w:tc>
          <w:tcPr>
            <w:tcW w:w="2028" w:type="dxa"/>
          </w:tcPr>
          <w:p w14:paraId="32059F7E" w14:textId="6591A287" w:rsidR="00AA6AF3" w:rsidRPr="00A53813" w:rsidRDefault="00AA6AF3" w:rsidP="00575FCC">
            <w:pPr>
              <w:pStyle w:val="IFCHeading1XNormalText"/>
              <w:ind w:left="0"/>
              <w:rPr>
                <w:sz w:val="16"/>
              </w:rPr>
            </w:pPr>
            <w:r w:rsidRPr="00A53813">
              <w:rPr>
                <w:sz w:val="16"/>
              </w:rPr>
              <w:t>Q6 Ganguan Pernapasan Form</w:t>
            </w:r>
          </w:p>
        </w:tc>
        <w:tc>
          <w:tcPr>
            <w:tcW w:w="1453" w:type="dxa"/>
          </w:tcPr>
          <w:p w14:paraId="3A01E175" w14:textId="2CCE8BA4" w:rsidR="00AA6AF3" w:rsidRPr="00A53813" w:rsidRDefault="0051140E" w:rsidP="00575FCC">
            <w:pPr>
              <w:pStyle w:val="IFCHeading1XNormalText"/>
              <w:ind w:left="0"/>
              <w:rPr>
                <w:sz w:val="16"/>
              </w:rPr>
            </w:pPr>
            <w:r>
              <w:rPr>
                <w:sz w:val="16"/>
              </w:rPr>
              <w:t>KUESIONER Gangguan Nafas</w:t>
            </w:r>
          </w:p>
        </w:tc>
      </w:tr>
      <w:tr w:rsidR="00724893" w:rsidRPr="00A53072" w14:paraId="50B48B98" w14:textId="75331680" w:rsidTr="00724893">
        <w:tc>
          <w:tcPr>
            <w:tcW w:w="1443" w:type="dxa"/>
          </w:tcPr>
          <w:p w14:paraId="5ADAAEC1" w14:textId="395C1AD0" w:rsidR="00AA6AF3" w:rsidRPr="00A53813" w:rsidRDefault="00AA6AF3" w:rsidP="008A272C">
            <w:pPr>
              <w:pStyle w:val="IFCHeading1XNormalText"/>
              <w:rPr>
                <w:sz w:val="16"/>
              </w:rPr>
            </w:pPr>
            <w:r w:rsidRPr="00A53813">
              <w:rPr>
                <w:sz w:val="16"/>
              </w:rPr>
              <w:t>d.</w:t>
            </w:r>
          </w:p>
        </w:tc>
        <w:tc>
          <w:tcPr>
            <w:tcW w:w="3452" w:type="dxa"/>
          </w:tcPr>
          <w:p w14:paraId="126EFD3B" w14:textId="11B7B682" w:rsidR="00AA6AF3" w:rsidRPr="00A53813" w:rsidRDefault="00AA6AF3" w:rsidP="005916E7">
            <w:pPr>
              <w:pStyle w:val="IFCHeading1XNormalText"/>
              <w:ind w:left="0"/>
              <w:jc w:val="both"/>
              <w:rPr>
                <w:sz w:val="16"/>
              </w:rPr>
            </w:pPr>
            <w:r w:rsidRPr="00A53813">
              <w:rPr>
                <w:sz w:val="16"/>
              </w:rPr>
              <w:t>Gangguan fungsi/sistem Jantung dan Pembuluh Darah, Nyeri Dada, Serangan Jantung, Demam, Jantung, Rematik, Tekanan Darah Tinggi (Hipertensi)/Rendah, (Hipotensi), Hiperkolesterol, Penyempitan/Penyumbatan Pembuluh Darah Otak dan lainnya?</w:t>
            </w:r>
          </w:p>
        </w:tc>
        <w:tc>
          <w:tcPr>
            <w:tcW w:w="2028" w:type="dxa"/>
          </w:tcPr>
          <w:p w14:paraId="1B961310" w14:textId="77777777" w:rsidR="00AA6AF3" w:rsidRPr="00A53813" w:rsidRDefault="00AA6AF3" w:rsidP="00575FCC">
            <w:pPr>
              <w:pStyle w:val="IFCHeading1XNormalText"/>
              <w:ind w:left="0"/>
              <w:rPr>
                <w:sz w:val="16"/>
              </w:rPr>
            </w:pPr>
            <w:r w:rsidRPr="00A53813">
              <w:rPr>
                <w:sz w:val="16"/>
              </w:rPr>
              <w:t xml:space="preserve">Nyeri Dada – </w:t>
            </w:r>
            <w:r w:rsidRPr="00A53813">
              <w:rPr>
                <w:b/>
                <w:sz w:val="16"/>
                <w:u w:val="single"/>
              </w:rPr>
              <w:t>Q6 Nyeri Dada Form</w:t>
            </w:r>
          </w:p>
          <w:p w14:paraId="52508415" w14:textId="77777777" w:rsidR="00AA6AF3" w:rsidRDefault="00AA6AF3" w:rsidP="00575FCC">
            <w:pPr>
              <w:pStyle w:val="IFCHeading1XNormalText"/>
              <w:ind w:left="0"/>
              <w:rPr>
                <w:sz w:val="16"/>
              </w:rPr>
            </w:pPr>
          </w:p>
          <w:p w14:paraId="63A051E5" w14:textId="77777777" w:rsidR="0069246A" w:rsidRPr="00A53813" w:rsidRDefault="0069246A" w:rsidP="00575FCC">
            <w:pPr>
              <w:pStyle w:val="IFCHeading1XNormalText"/>
              <w:ind w:left="0"/>
              <w:rPr>
                <w:sz w:val="16"/>
              </w:rPr>
            </w:pPr>
          </w:p>
          <w:p w14:paraId="46F56F1D" w14:textId="3BF804DF" w:rsidR="00AA6AF3" w:rsidRPr="00A53813" w:rsidRDefault="00AA6AF3" w:rsidP="00575FCC">
            <w:pPr>
              <w:pStyle w:val="IFCHeading1XNormalText"/>
              <w:ind w:left="0"/>
              <w:rPr>
                <w:sz w:val="16"/>
              </w:rPr>
            </w:pPr>
            <w:r w:rsidRPr="00A53813">
              <w:rPr>
                <w:sz w:val="16"/>
              </w:rPr>
              <w:t xml:space="preserve">Tekanan Darah Tinggi – </w:t>
            </w:r>
            <w:r w:rsidRPr="00A53813">
              <w:rPr>
                <w:b/>
                <w:sz w:val="16"/>
                <w:u w:val="single"/>
              </w:rPr>
              <w:t>Q6 Tekanan Darah Tinggi Form</w:t>
            </w:r>
          </w:p>
        </w:tc>
        <w:tc>
          <w:tcPr>
            <w:tcW w:w="1453" w:type="dxa"/>
          </w:tcPr>
          <w:p w14:paraId="0925E5E7" w14:textId="77777777" w:rsidR="00AA6AF3" w:rsidRDefault="0069246A" w:rsidP="00575FCC">
            <w:pPr>
              <w:pStyle w:val="IFCHeading1XNormalText"/>
              <w:ind w:left="0"/>
              <w:rPr>
                <w:sz w:val="16"/>
              </w:rPr>
            </w:pPr>
            <w:r w:rsidRPr="0069246A">
              <w:rPr>
                <w:sz w:val="16"/>
              </w:rPr>
              <w:t>KUESIONER Nyeri Dada (Jantung)</w:t>
            </w:r>
          </w:p>
          <w:p w14:paraId="0DF19534" w14:textId="77777777" w:rsidR="0069246A" w:rsidRDefault="0069246A" w:rsidP="00575FCC">
            <w:pPr>
              <w:pStyle w:val="IFCHeading1XNormalText"/>
              <w:ind w:left="0"/>
              <w:rPr>
                <w:sz w:val="16"/>
              </w:rPr>
            </w:pPr>
          </w:p>
          <w:p w14:paraId="07F5ADE8" w14:textId="24C98FDA" w:rsidR="0069246A" w:rsidRDefault="0069246A" w:rsidP="00575FCC">
            <w:pPr>
              <w:pStyle w:val="IFCHeading1XNormalText"/>
              <w:ind w:left="0"/>
              <w:rPr>
                <w:sz w:val="16"/>
              </w:rPr>
            </w:pPr>
            <w:r w:rsidRPr="0069246A">
              <w:rPr>
                <w:sz w:val="16"/>
              </w:rPr>
              <w:t>KUESIONER Tekanan Darah Tinggi</w:t>
            </w:r>
          </w:p>
          <w:p w14:paraId="43F313E7" w14:textId="668B4D6B" w:rsidR="0069246A" w:rsidRPr="00A53813" w:rsidRDefault="0069246A" w:rsidP="00575FCC">
            <w:pPr>
              <w:pStyle w:val="IFCHeading1XNormalText"/>
              <w:ind w:left="0"/>
              <w:rPr>
                <w:sz w:val="16"/>
              </w:rPr>
            </w:pPr>
          </w:p>
        </w:tc>
      </w:tr>
      <w:tr w:rsidR="00724893" w:rsidRPr="00A53072" w14:paraId="07656184" w14:textId="5F4F51DE" w:rsidTr="00724893">
        <w:tc>
          <w:tcPr>
            <w:tcW w:w="1443" w:type="dxa"/>
          </w:tcPr>
          <w:p w14:paraId="32B06EC3" w14:textId="575AC6BD" w:rsidR="00AA6AF3" w:rsidRPr="00A53813" w:rsidRDefault="00AA6AF3" w:rsidP="008A272C">
            <w:pPr>
              <w:pStyle w:val="IFCHeading1XNormalText"/>
              <w:rPr>
                <w:sz w:val="16"/>
              </w:rPr>
            </w:pPr>
            <w:r w:rsidRPr="00A53813">
              <w:rPr>
                <w:sz w:val="16"/>
              </w:rPr>
              <w:t>e.</w:t>
            </w:r>
          </w:p>
        </w:tc>
        <w:tc>
          <w:tcPr>
            <w:tcW w:w="3452" w:type="dxa"/>
          </w:tcPr>
          <w:p w14:paraId="3595F6D9" w14:textId="0BA29C7B" w:rsidR="00AA6AF3" w:rsidRPr="00A53813" w:rsidRDefault="00AA6AF3" w:rsidP="005916E7">
            <w:pPr>
              <w:pStyle w:val="IFCHeading1XNormalText"/>
              <w:ind w:left="0"/>
              <w:jc w:val="both"/>
              <w:rPr>
                <w:sz w:val="16"/>
              </w:rPr>
            </w:pPr>
            <w:r w:rsidRPr="00A53813">
              <w:rPr>
                <w:sz w:val="16"/>
              </w:rPr>
              <w:t>Gangguan fungsi/sistem Pencernaan &amp; Organ dalam Perut/Lambung, Maag, Hernia, Hepatitis dan lainnya?</w:t>
            </w:r>
          </w:p>
        </w:tc>
        <w:tc>
          <w:tcPr>
            <w:tcW w:w="2028" w:type="dxa"/>
          </w:tcPr>
          <w:p w14:paraId="552BABA9" w14:textId="7859D20D" w:rsidR="00AA6AF3" w:rsidRPr="00A53813" w:rsidRDefault="00AA6AF3" w:rsidP="00575FCC">
            <w:pPr>
              <w:pStyle w:val="IFCHeading1XNormalText"/>
              <w:ind w:left="0"/>
              <w:rPr>
                <w:sz w:val="16"/>
              </w:rPr>
            </w:pPr>
            <w:r w:rsidRPr="00A53813">
              <w:rPr>
                <w:sz w:val="16"/>
              </w:rPr>
              <w:t>Q6 Gangguan Pencernaan Form</w:t>
            </w:r>
          </w:p>
        </w:tc>
        <w:tc>
          <w:tcPr>
            <w:tcW w:w="1453" w:type="dxa"/>
          </w:tcPr>
          <w:p w14:paraId="0104A066" w14:textId="135BC569" w:rsidR="00AA6AF3" w:rsidRPr="00A53813" w:rsidRDefault="00C007C5" w:rsidP="00575FCC">
            <w:pPr>
              <w:pStyle w:val="IFCHeading1XNormalText"/>
              <w:ind w:left="0"/>
              <w:rPr>
                <w:sz w:val="16"/>
              </w:rPr>
            </w:pPr>
            <w:r w:rsidRPr="00C007C5">
              <w:rPr>
                <w:sz w:val="16"/>
              </w:rPr>
              <w:t>KUESIONER Gangguan Pencernaan</w:t>
            </w:r>
          </w:p>
        </w:tc>
      </w:tr>
      <w:tr w:rsidR="00724893" w:rsidRPr="00A53072" w14:paraId="65686395" w14:textId="298A0800" w:rsidTr="00724893">
        <w:tc>
          <w:tcPr>
            <w:tcW w:w="1443" w:type="dxa"/>
          </w:tcPr>
          <w:p w14:paraId="6A70B023" w14:textId="70C14064" w:rsidR="00AA6AF3" w:rsidRPr="00A53813" w:rsidRDefault="00AA6AF3" w:rsidP="008A272C">
            <w:pPr>
              <w:pStyle w:val="IFCHeading1XNormalText"/>
              <w:rPr>
                <w:sz w:val="16"/>
              </w:rPr>
            </w:pPr>
            <w:r w:rsidRPr="00A53813">
              <w:rPr>
                <w:sz w:val="16"/>
              </w:rPr>
              <w:t>f.</w:t>
            </w:r>
          </w:p>
        </w:tc>
        <w:tc>
          <w:tcPr>
            <w:tcW w:w="3452" w:type="dxa"/>
          </w:tcPr>
          <w:p w14:paraId="00222482" w14:textId="13902992" w:rsidR="00AA6AF3" w:rsidRPr="00A53813" w:rsidRDefault="00AA6AF3" w:rsidP="005916E7">
            <w:pPr>
              <w:pStyle w:val="IFCHeading1XNormalText"/>
              <w:ind w:left="0"/>
              <w:jc w:val="both"/>
              <w:rPr>
                <w:sz w:val="16"/>
              </w:rPr>
            </w:pPr>
            <w:r w:rsidRPr="00A53813">
              <w:rPr>
                <w:sz w:val="16"/>
              </w:rPr>
              <w:t>Gangguan fungsi/sistem Saraf dan Otot, Vertigo, Stroke, Sering Pusing atau Pingsan, Epilepsi (kejang), Kelumpuhan, Kesemutan, Baal, Gangguan Kejiwaan dan lainnya?</w:t>
            </w:r>
          </w:p>
        </w:tc>
        <w:tc>
          <w:tcPr>
            <w:tcW w:w="2028" w:type="dxa"/>
          </w:tcPr>
          <w:p w14:paraId="38DF3105" w14:textId="1C97770B" w:rsidR="00AA6AF3" w:rsidRPr="00A53813" w:rsidRDefault="00AA6AF3" w:rsidP="00575FCC">
            <w:pPr>
              <w:pStyle w:val="IFCHeading1XNormalText"/>
              <w:ind w:left="0"/>
              <w:rPr>
                <w:sz w:val="16"/>
              </w:rPr>
            </w:pPr>
            <w:r w:rsidRPr="00A53813">
              <w:rPr>
                <w:sz w:val="16"/>
              </w:rPr>
              <w:t>Q6 Epilepsi Form</w:t>
            </w:r>
          </w:p>
        </w:tc>
        <w:tc>
          <w:tcPr>
            <w:tcW w:w="1453" w:type="dxa"/>
          </w:tcPr>
          <w:p w14:paraId="2F61C284" w14:textId="331618F6" w:rsidR="00AA6AF3" w:rsidRPr="00A53813" w:rsidRDefault="00C007C5" w:rsidP="00575FCC">
            <w:pPr>
              <w:pStyle w:val="IFCHeading1XNormalText"/>
              <w:ind w:left="0"/>
              <w:rPr>
                <w:sz w:val="16"/>
              </w:rPr>
            </w:pPr>
            <w:r w:rsidRPr="00C007C5">
              <w:rPr>
                <w:sz w:val="16"/>
              </w:rPr>
              <w:t>KUESIONER Epilepsi (Epilepsi)</w:t>
            </w:r>
          </w:p>
        </w:tc>
      </w:tr>
      <w:tr w:rsidR="00724893" w:rsidRPr="00A53072" w14:paraId="29D796C6" w14:textId="5470111D" w:rsidTr="00724893">
        <w:tc>
          <w:tcPr>
            <w:tcW w:w="1443" w:type="dxa"/>
          </w:tcPr>
          <w:p w14:paraId="61A6DC49" w14:textId="4EBFF130" w:rsidR="00AA6AF3" w:rsidRPr="00A53813" w:rsidRDefault="00AA6AF3" w:rsidP="008A272C">
            <w:pPr>
              <w:pStyle w:val="IFCHeading1XNormalText"/>
              <w:rPr>
                <w:sz w:val="16"/>
              </w:rPr>
            </w:pPr>
            <w:r w:rsidRPr="00A53813">
              <w:rPr>
                <w:sz w:val="16"/>
              </w:rPr>
              <w:t>g.</w:t>
            </w:r>
          </w:p>
        </w:tc>
        <w:tc>
          <w:tcPr>
            <w:tcW w:w="3452" w:type="dxa"/>
          </w:tcPr>
          <w:p w14:paraId="595DC44B" w14:textId="04254F91" w:rsidR="00AA6AF3" w:rsidRPr="00A53813" w:rsidRDefault="00AA6AF3" w:rsidP="005916E7">
            <w:pPr>
              <w:pStyle w:val="IFCHeading1XNormalText"/>
              <w:ind w:left="0"/>
              <w:jc w:val="both"/>
              <w:rPr>
                <w:sz w:val="16"/>
              </w:rPr>
            </w:pPr>
            <w:r w:rsidRPr="00A53813">
              <w:rPr>
                <w:sz w:val="16"/>
              </w:rPr>
              <w:t>Gangguan fungsi/sistem Hati dan Pankreas, Kencing Manis (Diabetes Melitus), Batu Empedu, Tumor Hati, penyakit Limpa dan lainnya?</w:t>
            </w:r>
          </w:p>
        </w:tc>
        <w:tc>
          <w:tcPr>
            <w:tcW w:w="2028" w:type="dxa"/>
          </w:tcPr>
          <w:p w14:paraId="7D406109" w14:textId="266A1491" w:rsidR="00AA6AF3" w:rsidRPr="00A53813" w:rsidRDefault="00AA6AF3" w:rsidP="00575FCC">
            <w:pPr>
              <w:pStyle w:val="IFCHeading1XNormalText"/>
              <w:ind w:left="0"/>
              <w:rPr>
                <w:sz w:val="16"/>
              </w:rPr>
            </w:pPr>
            <w:r w:rsidRPr="00A53813">
              <w:rPr>
                <w:sz w:val="16"/>
              </w:rPr>
              <w:t>Q6 Diabetes</w:t>
            </w:r>
          </w:p>
        </w:tc>
        <w:tc>
          <w:tcPr>
            <w:tcW w:w="1453" w:type="dxa"/>
          </w:tcPr>
          <w:p w14:paraId="6A4D6ED8" w14:textId="360306C2" w:rsidR="00AA6AF3" w:rsidRPr="00A53813" w:rsidRDefault="00C007C5" w:rsidP="00575FCC">
            <w:pPr>
              <w:pStyle w:val="IFCHeading1XNormalText"/>
              <w:ind w:left="0"/>
              <w:rPr>
                <w:sz w:val="16"/>
              </w:rPr>
            </w:pPr>
            <w:r w:rsidRPr="00C007C5">
              <w:rPr>
                <w:sz w:val="16"/>
              </w:rPr>
              <w:t>KUESIONER Diabetes (Kencing Manis)</w:t>
            </w:r>
          </w:p>
        </w:tc>
      </w:tr>
      <w:tr w:rsidR="00724893" w:rsidRPr="00A53072" w14:paraId="3F5CDD6A" w14:textId="37A24CCE" w:rsidTr="00724893">
        <w:tc>
          <w:tcPr>
            <w:tcW w:w="1443" w:type="dxa"/>
          </w:tcPr>
          <w:p w14:paraId="3722BA8C" w14:textId="68A7081E" w:rsidR="00AA6AF3" w:rsidRPr="00A53813" w:rsidRDefault="00AA6AF3" w:rsidP="008A272C">
            <w:pPr>
              <w:pStyle w:val="IFCHeading1XNormalText"/>
              <w:rPr>
                <w:sz w:val="16"/>
              </w:rPr>
            </w:pPr>
            <w:r w:rsidRPr="00A53813">
              <w:rPr>
                <w:sz w:val="16"/>
              </w:rPr>
              <w:t>h.</w:t>
            </w:r>
          </w:p>
        </w:tc>
        <w:tc>
          <w:tcPr>
            <w:tcW w:w="3452" w:type="dxa"/>
          </w:tcPr>
          <w:p w14:paraId="4A5B61E7" w14:textId="60E5BB79" w:rsidR="00AA6AF3" w:rsidRPr="00A53813" w:rsidRDefault="00AA6AF3" w:rsidP="005916E7">
            <w:pPr>
              <w:pStyle w:val="IFCHeading1XNormalText"/>
              <w:ind w:left="0"/>
              <w:jc w:val="both"/>
              <w:rPr>
                <w:sz w:val="16"/>
              </w:rPr>
            </w:pPr>
            <w:r w:rsidRPr="00A53813">
              <w:rPr>
                <w:sz w:val="16"/>
              </w:rPr>
              <w:t>Gangguan fungsi/sistem Kemih, Batu Ginjal, Gangguan Prostat, Gagal Ginjal, Organ Kelamin dan penyakit akibat hubungan seksual?</w:t>
            </w:r>
          </w:p>
        </w:tc>
        <w:tc>
          <w:tcPr>
            <w:tcW w:w="2028" w:type="dxa"/>
          </w:tcPr>
          <w:p w14:paraId="2EC7BAFA" w14:textId="490A9D42" w:rsidR="00AA6AF3" w:rsidRPr="00A53813" w:rsidRDefault="00AA6AF3" w:rsidP="00575FCC">
            <w:pPr>
              <w:pStyle w:val="IFCHeading1XNormalText"/>
              <w:ind w:left="0"/>
              <w:rPr>
                <w:sz w:val="16"/>
              </w:rPr>
            </w:pPr>
            <w:r w:rsidRPr="00A53813">
              <w:rPr>
                <w:sz w:val="16"/>
              </w:rPr>
              <w:t>Standard Form</w:t>
            </w:r>
          </w:p>
        </w:tc>
        <w:tc>
          <w:tcPr>
            <w:tcW w:w="1453" w:type="dxa"/>
          </w:tcPr>
          <w:p w14:paraId="686949BC" w14:textId="77777777" w:rsidR="00AA6AF3" w:rsidRPr="00A53813" w:rsidRDefault="00AA6AF3" w:rsidP="00575FCC">
            <w:pPr>
              <w:pStyle w:val="IFCHeading1XNormalText"/>
              <w:ind w:left="0"/>
              <w:rPr>
                <w:sz w:val="16"/>
              </w:rPr>
            </w:pPr>
          </w:p>
        </w:tc>
      </w:tr>
      <w:tr w:rsidR="00724893" w:rsidRPr="00A53072" w14:paraId="425DAA40" w14:textId="2A3E9567" w:rsidTr="00724893">
        <w:tc>
          <w:tcPr>
            <w:tcW w:w="1443" w:type="dxa"/>
          </w:tcPr>
          <w:p w14:paraId="5EE8E5A5" w14:textId="1E5941B4" w:rsidR="00AA6AF3" w:rsidRPr="00A53813" w:rsidRDefault="00AA6AF3" w:rsidP="008A272C">
            <w:pPr>
              <w:pStyle w:val="IFCHeading1XNormalText"/>
              <w:rPr>
                <w:sz w:val="16"/>
              </w:rPr>
            </w:pPr>
            <w:r w:rsidRPr="00A53813">
              <w:rPr>
                <w:sz w:val="16"/>
              </w:rPr>
              <w:t>i.</w:t>
            </w:r>
          </w:p>
        </w:tc>
        <w:tc>
          <w:tcPr>
            <w:tcW w:w="3452" w:type="dxa"/>
          </w:tcPr>
          <w:p w14:paraId="27BECA07" w14:textId="50EB4A97" w:rsidR="00AA6AF3" w:rsidRPr="00A53813" w:rsidRDefault="00AA6AF3" w:rsidP="005916E7">
            <w:pPr>
              <w:pStyle w:val="IFCHeading1XNormalText"/>
              <w:ind w:left="0"/>
              <w:jc w:val="both"/>
              <w:rPr>
                <w:sz w:val="16"/>
              </w:rPr>
            </w:pPr>
            <w:r w:rsidRPr="00A53813">
              <w:rPr>
                <w:sz w:val="16"/>
              </w:rPr>
              <w:t>Gangguan fungsi/sistem Tulang, Otot, Sendi, Kulit?</w:t>
            </w:r>
          </w:p>
        </w:tc>
        <w:tc>
          <w:tcPr>
            <w:tcW w:w="2028" w:type="dxa"/>
          </w:tcPr>
          <w:p w14:paraId="5D593546" w14:textId="633FAFCD" w:rsidR="00AA6AF3" w:rsidRPr="00A53813" w:rsidRDefault="00AA6AF3" w:rsidP="00575FCC">
            <w:pPr>
              <w:pStyle w:val="IFCHeading1XNormalText"/>
              <w:ind w:left="0"/>
              <w:rPr>
                <w:sz w:val="16"/>
              </w:rPr>
            </w:pPr>
            <w:r w:rsidRPr="00A53813">
              <w:rPr>
                <w:sz w:val="16"/>
              </w:rPr>
              <w:t>Q6 Tulang Belakang Form</w:t>
            </w:r>
          </w:p>
        </w:tc>
        <w:tc>
          <w:tcPr>
            <w:tcW w:w="1453" w:type="dxa"/>
          </w:tcPr>
          <w:p w14:paraId="3DF65DAB" w14:textId="0AD11745" w:rsidR="00AA6AF3" w:rsidRPr="00A53813" w:rsidRDefault="00C007C5" w:rsidP="00575FCC">
            <w:pPr>
              <w:pStyle w:val="IFCHeading1XNormalText"/>
              <w:ind w:left="0"/>
              <w:rPr>
                <w:sz w:val="16"/>
              </w:rPr>
            </w:pPr>
            <w:r w:rsidRPr="00C007C5">
              <w:rPr>
                <w:sz w:val="16"/>
              </w:rPr>
              <w:t>KUESIONER Gangguan Tulang Belakang</w:t>
            </w:r>
          </w:p>
        </w:tc>
      </w:tr>
      <w:tr w:rsidR="00724893" w:rsidRPr="00A53072" w14:paraId="6CE5F145" w14:textId="2F744D60" w:rsidTr="00724893">
        <w:tc>
          <w:tcPr>
            <w:tcW w:w="1443" w:type="dxa"/>
          </w:tcPr>
          <w:p w14:paraId="241DB7D7" w14:textId="4C65DA14" w:rsidR="00AA6AF3" w:rsidRPr="00A53813" w:rsidRDefault="00AA6AF3" w:rsidP="008A272C">
            <w:pPr>
              <w:pStyle w:val="IFCHeading1XNormalText"/>
              <w:rPr>
                <w:sz w:val="16"/>
              </w:rPr>
            </w:pPr>
            <w:r w:rsidRPr="00A53813">
              <w:rPr>
                <w:sz w:val="16"/>
              </w:rPr>
              <w:t>j.</w:t>
            </w:r>
          </w:p>
        </w:tc>
        <w:tc>
          <w:tcPr>
            <w:tcW w:w="3452" w:type="dxa"/>
          </w:tcPr>
          <w:p w14:paraId="23226E87" w14:textId="4CD49815" w:rsidR="00AA6AF3" w:rsidRPr="00A53813" w:rsidRDefault="00AA6AF3" w:rsidP="005916E7">
            <w:pPr>
              <w:pStyle w:val="IFCHeading1XNormalText"/>
              <w:ind w:left="0"/>
              <w:jc w:val="both"/>
              <w:rPr>
                <w:sz w:val="16"/>
              </w:rPr>
            </w:pPr>
            <w:r w:rsidRPr="00A53813">
              <w:rPr>
                <w:sz w:val="16"/>
              </w:rPr>
              <w:t xml:space="preserve">Gangguan fungsi/sistem Kelenjar dan Darah, </w:t>
            </w:r>
            <w:r w:rsidRPr="00A53813">
              <w:rPr>
                <w:sz w:val="16"/>
              </w:rPr>
              <w:lastRenderedPageBreak/>
              <w:t>Kelenjar Gondok, Kelenjar Getah Bening, Gangguan Hormon, Hemofilia, Anemia, Thalassemia, Leukemia?</w:t>
            </w:r>
          </w:p>
        </w:tc>
        <w:tc>
          <w:tcPr>
            <w:tcW w:w="2028" w:type="dxa"/>
          </w:tcPr>
          <w:p w14:paraId="7AF6E617" w14:textId="1D4827A3" w:rsidR="00AA6AF3" w:rsidRPr="00A53813" w:rsidRDefault="00AA6AF3" w:rsidP="00575FCC">
            <w:pPr>
              <w:pStyle w:val="IFCHeading1XNormalText"/>
              <w:ind w:left="0"/>
              <w:rPr>
                <w:sz w:val="16"/>
              </w:rPr>
            </w:pPr>
            <w:r w:rsidRPr="00A53813">
              <w:rPr>
                <w:sz w:val="16"/>
              </w:rPr>
              <w:lastRenderedPageBreak/>
              <w:t xml:space="preserve">Q6 Kelenjar Gondok </w:t>
            </w:r>
            <w:r w:rsidRPr="00A53813">
              <w:rPr>
                <w:sz w:val="16"/>
              </w:rPr>
              <w:lastRenderedPageBreak/>
              <w:t>Form</w:t>
            </w:r>
          </w:p>
        </w:tc>
        <w:tc>
          <w:tcPr>
            <w:tcW w:w="1453" w:type="dxa"/>
          </w:tcPr>
          <w:p w14:paraId="1BC93711" w14:textId="58C4F3F3" w:rsidR="00AA6AF3" w:rsidRPr="00A53813" w:rsidRDefault="00C007C5" w:rsidP="00575FCC">
            <w:pPr>
              <w:pStyle w:val="IFCHeading1XNormalText"/>
              <w:ind w:left="0"/>
              <w:rPr>
                <w:sz w:val="16"/>
              </w:rPr>
            </w:pPr>
            <w:r w:rsidRPr="00C007C5">
              <w:rPr>
                <w:sz w:val="16"/>
              </w:rPr>
              <w:lastRenderedPageBreak/>
              <w:t xml:space="preserve">KUESIONER </w:t>
            </w:r>
            <w:r w:rsidRPr="00C007C5">
              <w:rPr>
                <w:sz w:val="16"/>
              </w:rPr>
              <w:lastRenderedPageBreak/>
              <w:t>Kelenjar Gondok (Thyroid)</w:t>
            </w:r>
          </w:p>
        </w:tc>
      </w:tr>
      <w:tr w:rsidR="00724893" w:rsidRPr="00A53072" w14:paraId="0581E520" w14:textId="11523CD4" w:rsidTr="00724893">
        <w:tc>
          <w:tcPr>
            <w:tcW w:w="1443" w:type="dxa"/>
          </w:tcPr>
          <w:p w14:paraId="1282363B" w14:textId="74255BB9" w:rsidR="00AA6AF3" w:rsidRPr="00A53813" w:rsidRDefault="00AA6AF3" w:rsidP="008A272C">
            <w:pPr>
              <w:pStyle w:val="IFCHeading1XNormalText"/>
              <w:rPr>
                <w:sz w:val="16"/>
              </w:rPr>
            </w:pPr>
            <w:r w:rsidRPr="00A53813">
              <w:rPr>
                <w:sz w:val="16"/>
              </w:rPr>
              <w:lastRenderedPageBreak/>
              <w:t>k.</w:t>
            </w:r>
          </w:p>
        </w:tc>
        <w:tc>
          <w:tcPr>
            <w:tcW w:w="3452" w:type="dxa"/>
          </w:tcPr>
          <w:p w14:paraId="28673A85" w14:textId="53F58F78" w:rsidR="00AA6AF3" w:rsidRPr="00A53813" w:rsidRDefault="00AA6AF3" w:rsidP="00AD44D6">
            <w:pPr>
              <w:pStyle w:val="IFCHeading1XNormalText"/>
              <w:ind w:left="0"/>
              <w:jc w:val="both"/>
              <w:rPr>
                <w:sz w:val="16"/>
              </w:rPr>
            </w:pPr>
            <w:r w:rsidRPr="00A53813">
              <w:rPr>
                <w:sz w:val="16"/>
              </w:rPr>
              <w:t>Gangguan fungsi/sistem Kekebalan Tubuh, HIV/AIDS atau segala gejala yang berhubungan dengan AIDS (demam, diare kronis, penurunan berat badan yang tidak diketahui penyebabnya), Malaria, Lupus dan lainnya?</w:t>
            </w:r>
          </w:p>
        </w:tc>
        <w:tc>
          <w:tcPr>
            <w:tcW w:w="2028" w:type="dxa"/>
          </w:tcPr>
          <w:p w14:paraId="1B3CC5ED" w14:textId="17A1BCD4" w:rsidR="00AA6AF3" w:rsidRPr="00A53813" w:rsidRDefault="00AA6AF3" w:rsidP="00575FCC">
            <w:pPr>
              <w:pStyle w:val="IFCHeading1XNormalText"/>
              <w:ind w:left="0"/>
              <w:rPr>
                <w:sz w:val="16"/>
              </w:rPr>
            </w:pPr>
            <w:r w:rsidRPr="00A53813">
              <w:rPr>
                <w:sz w:val="16"/>
              </w:rPr>
              <w:t>Standard Form</w:t>
            </w:r>
          </w:p>
        </w:tc>
        <w:tc>
          <w:tcPr>
            <w:tcW w:w="1453" w:type="dxa"/>
          </w:tcPr>
          <w:p w14:paraId="1AF44698" w14:textId="77777777" w:rsidR="00AA6AF3" w:rsidRPr="00A53813" w:rsidRDefault="00AA6AF3" w:rsidP="00575FCC">
            <w:pPr>
              <w:pStyle w:val="IFCHeading1XNormalText"/>
              <w:ind w:left="0"/>
              <w:rPr>
                <w:sz w:val="16"/>
              </w:rPr>
            </w:pPr>
          </w:p>
        </w:tc>
      </w:tr>
      <w:tr w:rsidR="00724893" w:rsidRPr="00A53072" w14:paraId="7EC8DC8A" w14:textId="2844E3D3" w:rsidTr="00724893">
        <w:tc>
          <w:tcPr>
            <w:tcW w:w="1443" w:type="dxa"/>
          </w:tcPr>
          <w:p w14:paraId="5F177454" w14:textId="7AC1A5F2" w:rsidR="00AA6AF3" w:rsidRPr="00A53813" w:rsidRDefault="00AA6AF3" w:rsidP="008A272C">
            <w:pPr>
              <w:pStyle w:val="IFCHeading1XNormalText"/>
              <w:rPr>
                <w:sz w:val="16"/>
              </w:rPr>
            </w:pPr>
            <w:r w:rsidRPr="00A53813">
              <w:rPr>
                <w:sz w:val="16"/>
              </w:rPr>
              <w:t>l.</w:t>
            </w:r>
          </w:p>
        </w:tc>
        <w:tc>
          <w:tcPr>
            <w:tcW w:w="3452" w:type="dxa"/>
          </w:tcPr>
          <w:p w14:paraId="21D69901" w14:textId="152EB270" w:rsidR="00AA6AF3" w:rsidRPr="00A53813" w:rsidRDefault="00AA6AF3" w:rsidP="00AD44D6">
            <w:pPr>
              <w:pStyle w:val="IFCHeading1XNormalText"/>
              <w:ind w:left="0"/>
              <w:jc w:val="both"/>
              <w:rPr>
                <w:sz w:val="16"/>
              </w:rPr>
            </w:pPr>
            <w:r w:rsidRPr="00A53813">
              <w:rPr>
                <w:sz w:val="16"/>
              </w:rPr>
              <w:t>Gangguan fungsi Pertumbuhan Sel, Tumor, Kista, Kanker, Benjolan pada permukaan kulit atau pertumbuhan abnormal lainnya?</w:t>
            </w:r>
          </w:p>
        </w:tc>
        <w:tc>
          <w:tcPr>
            <w:tcW w:w="2028" w:type="dxa"/>
          </w:tcPr>
          <w:p w14:paraId="40B870B6" w14:textId="4121E9F4" w:rsidR="00AA6AF3" w:rsidRPr="00A53813" w:rsidRDefault="00AA6AF3" w:rsidP="00575FCC">
            <w:pPr>
              <w:pStyle w:val="IFCHeading1XNormalText"/>
              <w:ind w:left="0"/>
              <w:rPr>
                <w:sz w:val="16"/>
              </w:rPr>
            </w:pPr>
            <w:r w:rsidRPr="00A53813">
              <w:rPr>
                <w:sz w:val="16"/>
              </w:rPr>
              <w:t>Q6 Tumor</w:t>
            </w:r>
          </w:p>
        </w:tc>
        <w:tc>
          <w:tcPr>
            <w:tcW w:w="1453" w:type="dxa"/>
          </w:tcPr>
          <w:p w14:paraId="75E4EEBD" w14:textId="3BC41615" w:rsidR="00AA6AF3" w:rsidRPr="00A53813" w:rsidRDefault="00C007C5" w:rsidP="00575FCC">
            <w:pPr>
              <w:pStyle w:val="IFCHeading1XNormalText"/>
              <w:ind w:left="0"/>
              <w:rPr>
                <w:sz w:val="16"/>
              </w:rPr>
            </w:pPr>
            <w:r w:rsidRPr="00C007C5">
              <w:rPr>
                <w:sz w:val="16"/>
              </w:rPr>
              <w:t>KUESIONER Tumor (Kanker)</w:t>
            </w:r>
          </w:p>
        </w:tc>
      </w:tr>
      <w:tr w:rsidR="00724893" w:rsidRPr="00A53072" w14:paraId="18F91B5D" w14:textId="6AA7C7BC" w:rsidTr="00724893">
        <w:tc>
          <w:tcPr>
            <w:tcW w:w="1443" w:type="dxa"/>
          </w:tcPr>
          <w:p w14:paraId="476EC708" w14:textId="279B7449" w:rsidR="00AA6AF3" w:rsidRPr="00A53813" w:rsidRDefault="00AA6AF3" w:rsidP="008A272C">
            <w:pPr>
              <w:pStyle w:val="IFCHeading1XNormalText"/>
              <w:rPr>
                <w:sz w:val="16"/>
              </w:rPr>
            </w:pPr>
            <w:r w:rsidRPr="00A53813">
              <w:rPr>
                <w:sz w:val="16"/>
              </w:rPr>
              <w:t>m.</w:t>
            </w:r>
          </w:p>
        </w:tc>
        <w:tc>
          <w:tcPr>
            <w:tcW w:w="3452" w:type="dxa"/>
          </w:tcPr>
          <w:p w14:paraId="7FD649BB" w14:textId="5B42192F" w:rsidR="00AA6AF3" w:rsidRPr="00A53813" w:rsidRDefault="00AA6AF3" w:rsidP="00F02779">
            <w:pPr>
              <w:pStyle w:val="IFCHeading1XNormalText"/>
              <w:ind w:left="0"/>
              <w:jc w:val="both"/>
              <w:rPr>
                <w:sz w:val="16"/>
              </w:rPr>
            </w:pPr>
            <w:r w:rsidRPr="00A53813">
              <w:rPr>
                <w:sz w:val="16"/>
              </w:rPr>
              <w:t>Gangguan Kesehatan lainnya yang tidak/belum dinyatakan diatas termasuk namun tidak terbatas pada kelainan bentuk tubuh, kelainan/cacat fisik, kelainan/cacat bawaan dan lainnya?</w:t>
            </w:r>
          </w:p>
        </w:tc>
        <w:tc>
          <w:tcPr>
            <w:tcW w:w="2028" w:type="dxa"/>
          </w:tcPr>
          <w:p w14:paraId="5AD7843E" w14:textId="2FEA2B02" w:rsidR="00AA6AF3" w:rsidRPr="00A53813" w:rsidRDefault="00AA6AF3" w:rsidP="00575FCC">
            <w:pPr>
              <w:pStyle w:val="IFCHeading1XNormalText"/>
              <w:ind w:left="0"/>
              <w:rPr>
                <w:sz w:val="16"/>
              </w:rPr>
            </w:pPr>
            <w:r w:rsidRPr="00A53813">
              <w:rPr>
                <w:sz w:val="16"/>
              </w:rPr>
              <w:t>Standard Form</w:t>
            </w:r>
          </w:p>
        </w:tc>
        <w:tc>
          <w:tcPr>
            <w:tcW w:w="1453" w:type="dxa"/>
          </w:tcPr>
          <w:p w14:paraId="41A679E6" w14:textId="77777777" w:rsidR="00AA6AF3" w:rsidRPr="00A53813" w:rsidRDefault="00AA6AF3" w:rsidP="00575FCC">
            <w:pPr>
              <w:pStyle w:val="IFCHeading1XNormalText"/>
              <w:ind w:left="0"/>
              <w:rPr>
                <w:sz w:val="16"/>
              </w:rPr>
            </w:pPr>
          </w:p>
        </w:tc>
      </w:tr>
      <w:tr w:rsidR="00724893" w:rsidRPr="00A53072" w14:paraId="69DD3F6D" w14:textId="2A9F3709" w:rsidTr="00724893">
        <w:tc>
          <w:tcPr>
            <w:tcW w:w="1443" w:type="dxa"/>
          </w:tcPr>
          <w:p w14:paraId="064FF275" w14:textId="67D72C36" w:rsidR="00AA6AF3" w:rsidRPr="00A53813" w:rsidRDefault="00AA6AF3" w:rsidP="008A272C">
            <w:pPr>
              <w:pStyle w:val="IFCHeading1XNormalText"/>
              <w:rPr>
                <w:sz w:val="16"/>
              </w:rPr>
            </w:pPr>
            <w:r w:rsidRPr="00A53813">
              <w:rPr>
                <w:sz w:val="16"/>
              </w:rPr>
              <w:t>7.</w:t>
            </w:r>
          </w:p>
        </w:tc>
        <w:tc>
          <w:tcPr>
            <w:tcW w:w="3452" w:type="dxa"/>
          </w:tcPr>
          <w:p w14:paraId="44151E1D" w14:textId="5D76D311" w:rsidR="00AA6AF3" w:rsidRPr="00A53813" w:rsidRDefault="00AA6AF3" w:rsidP="00F02779">
            <w:pPr>
              <w:pStyle w:val="IFCHeading1XNormalText"/>
              <w:ind w:left="0"/>
              <w:jc w:val="both"/>
              <w:rPr>
                <w:sz w:val="16"/>
              </w:rPr>
            </w:pPr>
            <w:r w:rsidRPr="00A53813">
              <w:rPr>
                <w:sz w:val="16"/>
              </w:rPr>
              <w:t>Apakah Anda telah memiliki atau sedang mengajukan pertanggungan Asuransi Jiwa, kecelakaan, kesehatan, pemulihan polis? Serta apakah pengajuan Anda pernah ditolak / ditangguhkan/dikenakan ekstra Premi diubah dalam bentuk apapun oleh perusahaan Asuransi Jiwa?</w:t>
            </w:r>
          </w:p>
        </w:tc>
        <w:tc>
          <w:tcPr>
            <w:tcW w:w="2028" w:type="dxa"/>
          </w:tcPr>
          <w:p w14:paraId="79310D6E" w14:textId="46E10A51" w:rsidR="00AA6AF3" w:rsidRPr="00A53813" w:rsidRDefault="00AA6AF3" w:rsidP="00575FCC">
            <w:pPr>
              <w:pStyle w:val="IFCHeading1XNormalText"/>
              <w:ind w:left="0"/>
              <w:rPr>
                <w:sz w:val="16"/>
              </w:rPr>
            </w:pPr>
            <w:r w:rsidRPr="00A53813">
              <w:rPr>
                <w:sz w:val="16"/>
              </w:rPr>
              <w:t>Q7 Other Insurance Coverage Form</w:t>
            </w:r>
          </w:p>
        </w:tc>
        <w:tc>
          <w:tcPr>
            <w:tcW w:w="1453" w:type="dxa"/>
          </w:tcPr>
          <w:p w14:paraId="390F1CE0" w14:textId="77777777" w:rsidR="00AA6AF3" w:rsidRPr="00A53813" w:rsidRDefault="00AA6AF3" w:rsidP="00575FCC">
            <w:pPr>
              <w:pStyle w:val="IFCHeading1XNormalText"/>
              <w:ind w:left="0"/>
              <w:rPr>
                <w:sz w:val="16"/>
              </w:rPr>
            </w:pPr>
          </w:p>
        </w:tc>
      </w:tr>
      <w:tr w:rsidR="00724893" w:rsidRPr="00A53072" w14:paraId="6FB39391" w14:textId="13D39797" w:rsidTr="00724893">
        <w:tc>
          <w:tcPr>
            <w:tcW w:w="1443" w:type="dxa"/>
          </w:tcPr>
          <w:p w14:paraId="49D9C4E3" w14:textId="2D2BFCEF" w:rsidR="00AA6AF3" w:rsidRPr="00A53813" w:rsidRDefault="00AA6AF3" w:rsidP="008A272C">
            <w:pPr>
              <w:pStyle w:val="IFCHeading1XNormalText"/>
              <w:rPr>
                <w:sz w:val="16"/>
              </w:rPr>
            </w:pPr>
            <w:r w:rsidRPr="00A53813">
              <w:rPr>
                <w:sz w:val="16"/>
              </w:rPr>
              <w:t>8.</w:t>
            </w:r>
          </w:p>
        </w:tc>
        <w:tc>
          <w:tcPr>
            <w:tcW w:w="3452" w:type="dxa"/>
          </w:tcPr>
          <w:p w14:paraId="426312AE" w14:textId="1C8411D8" w:rsidR="00AA6AF3" w:rsidRPr="00A53813" w:rsidRDefault="00AA6AF3" w:rsidP="00F02779">
            <w:pPr>
              <w:pStyle w:val="IFCHeading1XNormalText"/>
              <w:ind w:left="0"/>
              <w:jc w:val="both"/>
              <w:rPr>
                <w:sz w:val="16"/>
              </w:rPr>
            </w:pPr>
            <w:r w:rsidRPr="00A53813">
              <w:rPr>
                <w:sz w:val="16"/>
              </w:rPr>
              <w:t>Apakah Anda pernah mengajukan klaim ke perusahaan Asuransi Jiwa? Jika “Ya, mohon jelaskan alasannya.</w:t>
            </w:r>
          </w:p>
        </w:tc>
        <w:tc>
          <w:tcPr>
            <w:tcW w:w="2028" w:type="dxa"/>
          </w:tcPr>
          <w:p w14:paraId="6DD06B5C" w14:textId="32F00C58" w:rsidR="00AA6AF3" w:rsidRPr="00A53813" w:rsidRDefault="00AA6AF3" w:rsidP="00575FCC">
            <w:pPr>
              <w:pStyle w:val="IFCHeading1XNormalText"/>
              <w:ind w:left="0"/>
              <w:rPr>
                <w:sz w:val="16"/>
              </w:rPr>
            </w:pPr>
            <w:r w:rsidRPr="00A53813">
              <w:rPr>
                <w:sz w:val="16"/>
              </w:rPr>
              <w:t>Standard Form</w:t>
            </w:r>
          </w:p>
        </w:tc>
        <w:tc>
          <w:tcPr>
            <w:tcW w:w="1453" w:type="dxa"/>
          </w:tcPr>
          <w:p w14:paraId="376B4A02" w14:textId="77777777" w:rsidR="00AA6AF3" w:rsidRPr="00A53813" w:rsidRDefault="00AA6AF3" w:rsidP="00575FCC">
            <w:pPr>
              <w:pStyle w:val="IFCHeading1XNormalText"/>
              <w:ind w:left="0"/>
              <w:rPr>
                <w:sz w:val="16"/>
              </w:rPr>
            </w:pPr>
          </w:p>
        </w:tc>
      </w:tr>
      <w:tr w:rsidR="00724893" w:rsidRPr="00A53072" w14:paraId="4D11AA6C" w14:textId="2A02F383" w:rsidTr="00724893">
        <w:tc>
          <w:tcPr>
            <w:tcW w:w="1443" w:type="dxa"/>
          </w:tcPr>
          <w:p w14:paraId="3FC4EAE9" w14:textId="39C3C378" w:rsidR="00AA6AF3" w:rsidRPr="00A53813" w:rsidRDefault="00AA6AF3" w:rsidP="008A272C">
            <w:pPr>
              <w:pStyle w:val="IFCHeading1XNormalText"/>
              <w:rPr>
                <w:sz w:val="16"/>
              </w:rPr>
            </w:pPr>
            <w:r w:rsidRPr="00A53813">
              <w:rPr>
                <w:sz w:val="16"/>
              </w:rPr>
              <w:t>9.</w:t>
            </w:r>
          </w:p>
        </w:tc>
        <w:tc>
          <w:tcPr>
            <w:tcW w:w="3452" w:type="dxa"/>
          </w:tcPr>
          <w:p w14:paraId="0074C4FD" w14:textId="0C8B2892" w:rsidR="00AA6AF3" w:rsidRPr="00A53813" w:rsidRDefault="00AA6AF3" w:rsidP="008F05CC">
            <w:pPr>
              <w:pStyle w:val="IFCHeading1XNormalText"/>
              <w:ind w:left="0"/>
              <w:jc w:val="both"/>
              <w:rPr>
                <w:sz w:val="16"/>
              </w:rPr>
            </w:pPr>
            <w:r w:rsidRPr="00A53813">
              <w:rPr>
                <w:sz w:val="16"/>
              </w:rPr>
              <w:t>Apakah Anda pernah mendapatkan atau bermaksud menjalani pemeriksaan kesehatan diagnostik, seperti Sinar-X, USG, CT-scan, MRI, EKG, Treadmill, pemeriksaan darah, pemeriksaan urin, dan lain-lain?</w:t>
            </w:r>
          </w:p>
        </w:tc>
        <w:tc>
          <w:tcPr>
            <w:tcW w:w="2028" w:type="dxa"/>
          </w:tcPr>
          <w:p w14:paraId="1AB5D74F" w14:textId="7F84D551" w:rsidR="00AA6AF3" w:rsidRPr="00A53813" w:rsidRDefault="00AA6AF3" w:rsidP="00575FCC">
            <w:pPr>
              <w:pStyle w:val="IFCHeading1XNormalText"/>
              <w:ind w:left="0"/>
              <w:rPr>
                <w:sz w:val="16"/>
              </w:rPr>
            </w:pPr>
            <w:r w:rsidRPr="00A53813">
              <w:rPr>
                <w:sz w:val="16"/>
              </w:rPr>
              <w:t>Standard Form</w:t>
            </w:r>
          </w:p>
        </w:tc>
        <w:tc>
          <w:tcPr>
            <w:tcW w:w="1453" w:type="dxa"/>
          </w:tcPr>
          <w:p w14:paraId="4E44B8B0" w14:textId="77777777" w:rsidR="00AA6AF3" w:rsidRPr="00A53813" w:rsidRDefault="00AA6AF3" w:rsidP="00575FCC">
            <w:pPr>
              <w:pStyle w:val="IFCHeading1XNormalText"/>
              <w:ind w:left="0"/>
              <w:rPr>
                <w:sz w:val="16"/>
              </w:rPr>
            </w:pPr>
          </w:p>
        </w:tc>
      </w:tr>
      <w:tr w:rsidR="00724893" w:rsidRPr="00A53072" w14:paraId="798D69EC" w14:textId="3D6E1872" w:rsidTr="00724893">
        <w:tc>
          <w:tcPr>
            <w:tcW w:w="1443" w:type="dxa"/>
          </w:tcPr>
          <w:p w14:paraId="4E659FE1" w14:textId="25F89052" w:rsidR="00AA6AF3" w:rsidRPr="00A53813" w:rsidRDefault="00AA6AF3" w:rsidP="008A272C">
            <w:pPr>
              <w:pStyle w:val="IFCHeading1XNormalText"/>
              <w:rPr>
                <w:sz w:val="16"/>
              </w:rPr>
            </w:pPr>
            <w:r w:rsidRPr="00A53813">
              <w:rPr>
                <w:sz w:val="16"/>
              </w:rPr>
              <w:t>10.</w:t>
            </w:r>
          </w:p>
        </w:tc>
        <w:tc>
          <w:tcPr>
            <w:tcW w:w="3452" w:type="dxa"/>
          </w:tcPr>
          <w:p w14:paraId="2BB35C39" w14:textId="27B550BA" w:rsidR="00AA6AF3" w:rsidRPr="00A53813" w:rsidRDefault="00AA6AF3" w:rsidP="00F02779">
            <w:pPr>
              <w:pStyle w:val="IFCHeading1XNormalText"/>
              <w:ind w:left="0"/>
              <w:jc w:val="both"/>
              <w:rPr>
                <w:sz w:val="16"/>
              </w:rPr>
            </w:pPr>
            <w:r w:rsidRPr="00A53813">
              <w:rPr>
                <w:sz w:val="16"/>
              </w:rPr>
              <w:t>Khusus Calon Tertanggung anak-anak (usia   5 (lima) tahun):</w:t>
            </w:r>
          </w:p>
        </w:tc>
        <w:tc>
          <w:tcPr>
            <w:tcW w:w="2028" w:type="dxa"/>
          </w:tcPr>
          <w:p w14:paraId="1AE5B640" w14:textId="02AD8EE7" w:rsidR="00AA6AF3" w:rsidRPr="00A53813" w:rsidRDefault="00730020" w:rsidP="00575FCC">
            <w:pPr>
              <w:pStyle w:val="IFCHeading1XNormalText"/>
              <w:ind w:left="0"/>
              <w:rPr>
                <w:sz w:val="16"/>
              </w:rPr>
            </w:pPr>
            <w:ins w:id="321" w:author="Andy Phan" w:date="2016-06-14T09:49:00Z">
              <w:r w:rsidRPr="00A53813">
                <w:rPr>
                  <w:sz w:val="16"/>
                </w:rPr>
                <w:t>Standard Form</w:t>
              </w:r>
            </w:ins>
          </w:p>
        </w:tc>
        <w:tc>
          <w:tcPr>
            <w:tcW w:w="1453" w:type="dxa"/>
          </w:tcPr>
          <w:p w14:paraId="43ACA574" w14:textId="77777777" w:rsidR="00AA6AF3" w:rsidRPr="00A53813" w:rsidRDefault="00AA6AF3" w:rsidP="00575FCC">
            <w:pPr>
              <w:pStyle w:val="IFCHeading1XNormalText"/>
              <w:ind w:left="0"/>
              <w:rPr>
                <w:sz w:val="16"/>
              </w:rPr>
            </w:pPr>
          </w:p>
        </w:tc>
      </w:tr>
      <w:tr w:rsidR="00724893" w:rsidRPr="00A53072" w14:paraId="0D1E86FE" w14:textId="51543D63" w:rsidTr="00724893">
        <w:tc>
          <w:tcPr>
            <w:tcW w:w="1443" w:type="dxa"/>
          </w:tcPr>
          <w:p w14:paraId="2F22399E" w14:textId="672D7D5C" w:rsidR="00AA6AF3" w:rsidRPr="00A53813" w:rsidRDefault="00AA6AF3" w:rsidP="008A272C">
            <w:pPr>
              <w:pStyle w:val="IFCHeading1XNormalText"/>
              <w:rPr>
                <w:sz w:val="16"/>
              </w:rPr>
            </w:pPr>
            <w:r w:rsidRPr="00A53813">
              <w:rPr>
                <w:sz w:val="16"/>
              </w:rPr>
              <w:t>11.</w:t>
            </w:r>
          </w:p>
        </w:tc>
        <w:tc>
          <w:tcPr>
            <w:tcW w:w="3452" w:type="dxa"/>
          </w:tcPr>
          <w:p w14:paraId="4F0940E2" w14:textId="7E1A15B6" w:rsidR="00AA6AF3" w:rsidRPr="00A53813" w:rsidRDefault="00AA6AF3" w:rsidP="00F02779">
            <w:pPr>
              <w:pStyle w:val="IFCHeading1XNormalText"/>
              <w:ind w:left="0"/>
              <w:jc w:val="both"/>
              <w:rPr>
                <w:sz w:val="16"/>
              </w:rPr>
            </w:pPr>
            <w:r w:rsidRPr="00A53813">
              <w:rPr>
                <w:sz w:val="16"/>
              </w:rPr>
              <w:t>Pertanyaan khusus untuk wanita:</w:t>
            </w:r>
          </w:p>
        </w:tc>
        <w:tc>
          <w:tcPr>
            <w:tcW w:w="2028" w:type="dxa"/>
          </w:tcPr>
          <w:p w14:paraId="310AF9D1" w14:textId="77777777" w:rsidR="00AA6AF3" w:rsidRPr="00A53813" w:rsidRDefault="00AA6AF3" w:rsidP="00575FCC">
            <w:pPr>
              <w:pStyle w:val="IFCHeading1XNormalText"/>
              <w:ind w:left="0"/>
              <w:rPr>
                <w:sz w:val="16"/>
              </w:rPr>
            </w:pPr>
          </w:p>
        </w:tc>
        <w:tc>
          <w:tcPr>
            <w:tcW w:w="1453" w:type="dxa"/>
          </w:tcPr>
          <w:p w14:paraId="27C3EE89" w14:textId="77777777" w:rsidR="00AA6AF3" w:rsidRPr="00A53813" w:rsidRDefault="00AA6AF3" w:rsidP="00575FCC">
            <w:pPr>
              <w:pStyle w:val="IFCHeading1XNormalText"/>
              <w:ind w:left="0"/>
              <w:rPr>
                <w:sz w:val="16"/>
              </w:rPr>
            </w:pPr>
          </w:p>
        </w:tc>
      </w:tr>
      <w:tr w:rsidR="00724893" w:rsidRPr="00A53072" w14:paraId="4A1221F3" w14:textId="22A2C301" w:rsidTr="00724893">
        <w:tc>
          <w:tcPr>
            <w:tcW w:w="1443" w:type="dxa"/>
          </w:tcPr>
          <w:p w14:paraId="798639E6" w14:textId="34AD4610" w:rsidR="00AA6AF3" w:rsidRPr="00A53813" w:rsidRDefault="00AA6AF3" w:rsidP="008A272C">
            <w:pPr>
              <w:pStyle w:val="IFCHeading1XNormalText"/>
              <w:rPr>
                <w:sz w:val="16"/>
              </w:rPr>
            </w:pPr>
            <w:r w:rsidRPr="00A53813">
              <w:rPr>
                <w:sz w:val="16"/>
              </w:rPr>
              <w:t>a.</w:t>
            </w:r>
          </w:p>
        </w:tc>
        <w:tc>
          <w:tcPr>
            <w:tcW w:w="3452" w:type="dxa"/>
          </w:tcPr>
          <w:p w14:paraId="2D68190D" w14:textId="7CBDE7B3" w:rsidR="00AA6AF3" w:rsidRPr="00A53813" w:rsidRDefault="00AA6AF3" w:rsidP="00F02779">
            <w:pPr>
              <w:pStyle w:val="IFCHeading1XNormalText"/>
              <w:ind w:left="0"/>
              <w:jc w:val="both"/>
              <w:rPr>
                <w:sz w:val="16"/>
              </w:rPr>
            </w:pPr>
            <w:r w:rsidRPr="00A53813">
              <w:rPr>
                <w:sz w:val="16"/>
              </w:rPr>
              <w:t>Apakah Anda sedang hamil?</w:t>
            </w:r>
          </w:p>
        </w:tc>
        <w:tc>
          <w:tcPr>
            <w:tcW w:w="2028" w:type="dxa"/>
          </w:tcPr>
          <w:p w14:paraId="0D95E22A" w14:textId="1C6EB4F1" w:rsidR="00AA6AF3" w:rsidRPr="00A53813" w:rsidRDefault="00AA6AF3" w:rsidP="00575FCC">
            <w:pPr>
              <w:pStyle w:val="IFCHeading1XNormalText"/>
              <w:ind w:left="0"/>
              <w:rPr>
                <w:sz w:val="16"/>
              </w:rPr>
            </w:pPr>
            <w:r w:rsidRPr="00A53813">
              <w:rPr>
                <w:sz w:val="16"/>
              </w:rPr>
              <w:t>Q11 Kehamilan Form</w:t>
            </w:r>
          </w:p>
        </w:tc>
        <w:tc>
          <w:tcPr>
            <w:tcW w:w="1453" w:type="dxa"/>
          </w:tcPr>
          <w:p w14:paraId="591FD0E8" w14:textId="0C1BFEC8" w:rsidR="00AA6AF3" w:rsidRPr="00A53813" w:rsidRDefault="00451859" w:rsidP="00575FCC">
            <w:pPr>
              <w:pStyle w:val="IFCHeading1XNormalText"/>
              <w:ind w:left="0"/>
              <w:rPr>
                <w:sz w:val="16"/>
              </w:rPr>
            </w:pPr>
            <w:r w:rsidRPr="00451859">
              <w:rPr>
                <w:sz w:val="16"/>
              </w:rPr>
              <w:t>KUESIONER Kehamilan</w:t>
            </w:r>
          </w:p>
        </w:tc>
      </w:tr>
      <w:tr w:rsidR="00724893" w:rsidRPr="00A53072" w14:paraId="0BB6FAF0" w14:textId="349E426D" w:rsidTr="00724893">
        <w:tc>
          <w:tcPr>
            <w:tcW w:w="1443" w:type="dxa"/>
          </w:tcPr>
          <w:p w14:paraId="1F8B5851" w14:textId="05C58D9A" w:rsidR="00AA6AF3" w:rsidRPr="00A53813" w:rsidRDefault="00AA6AF3" w:rsidP="008A272C">
            <w:pPr>
              <w:pStyle w:val="IFCHeading1XNormalText"/>
              <w:rPr>
                <w:sz w:val="16"/>
              </w:rPr>
            </w:pPr>
            <w:r w:rsidRPr="00A53813">
              <w:rPr>
                <w:sz w:val="16"/>
              </w:rPr>
              <w:t>b.</w:t>
            </w:r>
          </w:p>
        </w:tc>
        <w:tc>
          <w:tcPr>
            <w:tcW w:w="3452" w:type="dxa"/>
          </w:tcPr>
          <w:p w14:paraId="3FC7D499" w14:textId="5DEA48BF" w:rsidR="00AA6AF3" w:rsidRPr="00A53813" w:rsidRDefault="00AA6AF3" w:rsidP="00F02779">
            <w:pPr>
              <w:pStyle w:val="IFCHeading1XNormalText"/>
              <w:ind w:left="0"/>
              <w:jc w:val="both"/>
              <w:rPr>
                <w:sz w:val="16"/>
              </w:rPr>
            </w:pPr>
            <w:r w:rsidRPr="00A53813">
              <w:rPr>
                <w:sz w:val="16"/>
              </w:rPr>
              <w:t>Adakah komplikasi pada kehamilan termasuk persalinan secara sectio caesaria yang dilakukan karena menderita suatu penyakit (Darah Tinggi, Hepatitis, Diabetes dan lain-lain)?</w:t>
            </w:r>
          </w:p>
        </w:tc>
        <w:tc>
          <w:tcPr>
            <w:tcW w:w="2028" w:type="dxa"/>
          </w:tcPr>
          <w:p w14:paraId="7033BBC2" w14:textId="1609F7C2" w:rsidR="00AA6AF3" w:rsidRPr="00A53813" w:rsidRDefault="00AA6AF3" w:rsidP="00575FCC">
            <w:pPr>
              <w:pStyle w:val="IFCHeading1XNormalText"/>
              <w:ind w:left="0"/>
              <w:rPr>
                <w:sz w:val="16"/>
              </w:rPr>
            </w:pPr>
            <w:r w:rsidRPr="00A53813">
              <w:rPr>
                <w:sz w:val="16"/>
              </w:rPr>
              <w:t>Standard Form</w:t>
            </w:r>
          </w:p>
        </w:tc>
        <w:tc>
          <w:tcPr>
            <w:tcW w:w="1453" w:type="dxa"/>
          </w:tcPr>
          <w:p w14:paraId="366729E3" w14:textId="77777777" w:rsidR="00AA6AF3" w:rsidRPr="00A53813" w:rsidRDefault="00AA6AF3" w:rsidP="00575FCC">
            <w:pPr>
              <w:pStyle w:val="IFCHeading1XNormalText"/>
              <w:ind w:left="0"/>
              <w:rPr>
                <w:sz w:val="16"/>
              </w:rPr>
            </w:pPr>
          </w:p>
        </w:tc>
      </w:tr>
      <w:tr w:rsidR="00724893" w:rsidRPr="00A53072" w14:paraId="23FA2A6D" w14:textId="2EBEBE96" w:rsidTr="00724893">
        <w:tc>
          <w:tcPr>
            <w:tcW w:w="1443" w:type="dxa"/>
          </w:tcPr>
          <w:p w14:paraId="563D5DF3" w14:textId="4F3A4F45" w:rsidR="00AA6AF3" w:rsidRPr="00A53813" w:rsidRDefault="00AA6AF3" w:rsidP="008A272C">
            <w:pPr>
              <w:pStyle w:val="IFCHeading1XNormalText"/>
              <w:rPr>
                <w:sz w:val="16"/>
              </w:rPr>
            </w:pPr>
            <w:r w:rsidRPr="00A53813">
              <w:rPr>
                <w:sz w:val="16"/>
              </w:rPr>
              <w:t>c.</w:t>
            </w:r>
          </w:p>
        </w:tc>
        <w:tc>
          <w:tcPr>
            <w:tcW w:w="3452" w:type="dxa"/>
          </w:tcPr>
          <w:p w14:paraId="0B4A1FA1" w14:textId="6A521653" w:rsidR="00AA6AF3" w:rsidRPr="00A53813" w:rsidRDefault="00AA6AF3" w:rsidP="00F02779">
            <w:pPr>
              <w:pStyle w:val="IFCHeading1XNormalText"/>
              <w:ind w:left="0"/>
              <w:jc w:val="both"/>
              <w:rPr>
                <w:sz w:val="16"/>
              </w:rPr>
            </w:pPr>
            <w:r w:rsidRPr="00A53813">
              <w:rPr>
                <w:sz w:val="16"/>
              </w:rPr>
              <w:t xml:space="preserve">Apakah Anda mempunyai kelainan payudara/organ kewanitaan lainnya termasuk haid yang tidak teratur? Jika “Ya” jelaskan nama kelainan atau komplikasi dan nama </w:t>
            </w:r>
            <w:r w:rsidRPr="00A53813">
              <w:rPr>
                <w:sz w:val="16"/>
              </w:rPr>
              <w:lastRenderedPageBreak/>
              <w:t>dokter yang merawat pada kolom (Siapa, Apa, Kapan, Dimana, Pengobatan yang dilakukan, Bagaimana).</w:t>
            </w:r>
          </w:p>
        </w:tc>
        <w:tc>
          <w:tcPr>
            <w:tcW w:w="2028" w:type="dxa"/>
          </w:tcPr>
          <w:p w14:paraId="35AC09A1" w14:textId="56ECD5C0" w:rsidR="00AA6AF3" w:rsidRPr="00A53813" w:rsidRDefault="00AA6AF3" w:rsidP="00575FCC">
            <w:pPr>
              <w:pStyle w:val="IFCHeading1XNormalText"/>
              <w:ind w:left="0"/>
              <w:rPr>
                <w:sz w:val="16"/>
              </w:rPr>
            </w:pPr>
            <w:r w:rsidRPr="00A53813">
              <w:rPr>
                <w:sz w:val="16"/>
              </w:rPr>
              <w:lastRenderedPageBreak/>
              <w:t>Standard Form</w:t>
            </w:r>
          </w:p>
        </w:tc>
        <w:tc>
          <w:tcPr>
            <w:tcW w:w="1453" w:type="dxa"/>
          </w:tcPr>
          <w:p w14:paraId="66A24127" w14:textId="77777777" w:rsidR="00AA6AF3" w:rsidRPr="00A53813" w:rsidRDefault="00AA6AF3" w:rsidP="00575FCC">
            <w:pPr>
              <w:pStyle w:val="IFCHeading1XNormalText"/>
              <w:ind w:left="0"/>
              <w:rPr>
                <w:sz w:val="16"/>
              </w:rPr>
            </w:pPr>
          </w:p>
        </w:tc>
      </w:tr>
      <w:tr w:rsidR="00724893" w:rsidRPr="00A53072" w14:paraId="0ABA9382" w14:textId="79AA6C00" w:rsidTr="00724893">
        <w:tc>
          <w:tcPr>
            <w:tcW w:w="1443" w:type="dxa"/>
          </w:tcPr>
          <w:p w14:paraId="6C5296F9" w14:textId="3CF74DCD" w:rsidR="00AA6AF3" w:rsidRPr="00A53813" w:rsidRDefault="00AA6AF3" w:rsidP="008A272C">
            <w:pPr>
              <w:pStyle w:val="IFCHeading1XNormalText"/>
              <w:rPr>
                <w:sz w:val="16"/>
              </w:rPr>
            </w:pPr>
            <w:r w:rsidRPr="00A53813">
              <w:rPr>
                <w:sz w:val="16"/>
              </w:rPr>
              <w:lastRenderedPageBreak/>
              <w:t>d.</w:t>
            </w:r>
          </w:p>
        </w:tc>
        <w:tc>
          <w:tcPr>
            <w:tcW w:w="3452" w:type="dxa"/>
          </w:tcPr>
          <w:p w14:paraId="73CAA8DF" w14:textId="77777777" w:rsidR="00AA6AF3" w:rsidRPr="00A53813" w:rsidRDefault="00AA6AF3" w:rsidP="00015617">
            <w:pPr>
              <w:pStyle w:val="IFCHeading1XNormalText"/>
              <w:ind w:left="0"/>
              <w:jc w:val="both"/>
              <w:rPr>
                <w:sz w:val="16"/>
              </w:rPr>
            </w:pPr>
            <w:r w:rsidRPr="00A53813">
              <w:rPr>
                <w:sz w:val="16"/>
              </w:rPr>
              <w:t>Apakah Anda pernah melakukan pemeriksaan Pap Smear dalam 1 (satu) tahun terakhir? Jika “Ya” jelaskan bagaimana hasilnya dan kapan dilakukan pemeriksaan</w:t>
            </w:r>
          </w:p>
          <w:p w14:paraId="3776AFDD" w14:textId="40BD65CD" w:rsidR="00AA6AF3" w:rsidRPr="00A53813" w:rsidRDefault="00AA6AF3" w:rsidP="00015617">
            <w:pPr>
              <w:pStyle w:val="IFCHeading1XNormalText"/>
              <w:ind w:left="0"/>
              <w:jc w:val="both"/>
              <w:rPr>
                <w:sz w:val="16"/>
              </w:rPr>
            </w:pPr>
            <w:r w:rsidRPr="00A53813">
              <w:rPr>
                <w:sz w:val="16"/>
              </w:rPr>
              <w:t>tersebut?</w:t>
            </w:r>
          </w:p>
        </w:tc>
        <w:tc>
          <w:tcPr>
            <w:tcW w:w="2028" w:type="dxa"/>
          </w:tcPr>
          <w:p w14:paraId="5F459038" w14:textId="32B98991" w:rsidR="00AA6AF3" w:rsidRPr="00A53813" w:rsidRDefault="00AA6AF3" w:rsidP="00575FCC">
            <w:pPr>
              <w:pStyle w:val="IFCHeading1XNormalText"/>
              <w:ind w:left="0"/>
              <w:rPr>
                <w:sz w:val="16"/>
              </w:rPr>
            </w:pPr>
            <w:r w:rsidRPr="00A53813">
              <w:rPr>
                <w:sz w:val="16"/>
              </w:rPr>
              <w:t>Standard Form</w:t>
            </w:r>
          </w:p>
        </w:tc>
        <w:tc>
          <w:tcPr>
            <w:tcW w:w="1453" w:type="dxa"/>
          </w:tcPr>
          <w:p w14:paraId="19FE3F5A" w14:textId="77777777" w:rsidR="00AA6AF3" w:rsidRPr="00A53813" w:rsidRDefault="00AA6AF3" w:rsidP="00575FCC">
            <w:pPr>
              <w:pStyle w:val="IFCHeading1XNormalText"/>
              <w:ind w:left="0"/>
              <w:rPr>
                <w:sz w:val="16"/>
              </w:rPr>
            </w:pPr>
          </w:p>
        </w:tc>
      </w:tr>
      <w:tr w:rsidR="00724893" w:rsidRPr="00A53072" w14:paraId="2727BE9B" w14:textId="49D12335" w:rsidTr="00724893">
        <w:tc>
          <w:tcPr>
            <w:tcW w:w="1443" w:type="dxa"/>
          </w:tcPr>
          <w:p w14:paraId="0C4623AE" w14:textId="3AC80E16" w:rsidR="00AA6AF3" w:rsidRPr="00A53813" w:rsidRDefault="00AA6AF3" w:rsidP="008A272C">
            <w:pPr>
              <w:pStyle w:val="IFCHeading1XNormalText"/>
              <w:rPr>
                <w:sz w:val="16"/>
              </w:rPr>
            </w:pPr>
            <w:r w:rsidRPr="00A53813">
              <w:rPr>
                <w:sz w:val="16"/>
              </w:rPr>
              <w:t>12.</w:t>
            </w:r>
          </w:p>
        </w:tc>
        <w:tc>
          <w:tcPr>
            <w:tcW w:w="3452" w:type="dxa"/>
          </w:tcPr>
          <w:p w14:paraId="79D3949D" w14:textId="1F53FE40" w:rsidR="00AA6AF3" w:rsidRPr="00A53813" w:rsidRDefault="00AA6AF3" w:rsidP="00015617">
            <w:pPr>
              <w:pStyle w:val="IFCHeading1XNormalText"/>
              <w:ind w:left="0"/>
              <w:jc w:val="both"/>
              <w:rPr>
                <w:sz w:val="16"/>
              </w:rPr>
            </w:pPr>
            <w:r w:rsidRPr="00A53813">
              <w:rPr>
                <w:sz w:val="16"/>
              </w:rPr>
              <w:t>Apakah ada anggota keluarga Anda (orang tua, anak, saudara kandung) yang menderita/dinyatakan terdiagnosa mengidap kelainan Jantung Koroner, Stroke, Kencing Manis (Diabetes Melitus), Kanker atau penyakit keturunan lainnya?</w:t>
            </w:r>
          </w:p>
        </w:tc>
        <w:tc>
          <w:tcPr>
            <w:tcW w:w="2028" w:type="dxa"/>
          </w:tcPr>
          <w:p w14:paraId="44F93309" w14:textId="1ABCC0F3" w:rsidR="00AA6AF3" w:rsidRPr="00A53813" w:rsidRDefault="00AA6AF3" w:rsidP="00575FCC">
            <w:pPr>
              <w:pStyle w:val="IFCHeading1XNormalText"/>
              <w:ind w:left="0"/>
              <w:rPr>
                <w:sz w:val="16"/>
              </w:rPr>
            </w:pPr>
            <w:r w:rsidRPr="00A53813">
              <w:rPr>
                <w:sz w:val="16"/>
              </w:rPr>
              <w:t>Standard Form</w:t>
            </w:r>
          </w:p>
        </w:tc>
        <w:tc>
          <w:tcPr>
            <w:tcW w:w="1453" w:type="dxa"/>
          </w:tcPr>
          <w:p w14:paraId="774074FA" w14:textId="77777777" w:rsidR="00AA6AF3" w:rsidRPr="00A53813" w:rsidRDefault="00AA6AF3" w:rsidP="00575FCC">
            <w:pPr>
              <w:pStyle w:val="IFCHeading1XNormalText"/>
              <w:ind w:left="0"/>
              <w:rPr>
                <w:sz w:val="16"/>
              </w:rPr>
            </w:pPr>
          </w:p>
        </w:tc>
      </w:tr>
    </w:tbl>
    <w:p w14:paraId="3C551E31" w14:textId="2DFC1C0E" w:rsidR="00BE6BF5" w:rsidRDefault="00BE6BF5" w:rsidP="00575FCC">
      <w:pPr>
        <w:pStyle w:val="IFCHeading1XNormalText"/>
        <w:ind w:left="840"/>
      </w:pPr>
    </w:p>
    <w:p w14:paraId="5453650A" w14:textId="2C9D08E6" w:rsidR="001A787E" w:rsidRPr="00550B35" w:rsidRDefault="00550B35" w:rsidP="00575FCC">
      <w:pPr>
        <w:pStyle w:val="IFCHeading1XNormalText"/>
        <w:ind w:left="840"/>
        <w:rPr>
          <w:b/>
        </w:rPr>
      </w:pPr>
      <w:r w:rsidRPr="00550B35">
        <w:rPr>
          <w:b/>
        </w:rPr>
        <w:t xml:space="preserve">Additional </w:t>
      </w:r>
      <w:r w:rsidR="006A0A8C">
        <w:rPr>
          <w:b/>
        </w:rPr>
        <w:t xml:space="preserve">Health </w:t>
      </w:r>
      <w:r w:rsidR="00715C5C">
        <w:rPr>
          <w:b/>
        </w:rPr>
        <w:t>Questionnaires</w:t>
      </w:r>
      <w:r w:rsidR="006A0A8C">
        <w:rPr>
          <w:b/>
        </w:rPr>
        <w:t xml:space="preserve"> </w:t>
      </w:r>
      <w:r w:rsidRPr="00550B35">
        <w:rPr>
          <w:b/>
        </w:rPr>
        <w:t xml:space="preserve">Forms </w:t>
      </w:r>
    </w:p>
    <w:p w14:paraId="3EBF778A" w14:textId="64BDCF6B" w:rsidR="009C0E01" w:rsidRDefault="005167B4" w:rsidP="00505555">
      <w:pPr>
        <w:pStyle w:val="IFCNormalTextII"/>
        <w:ind w:left="840" w:firstLine="0"/>
      </w:pPr>
      <w:r>
        <w:t xml:space="preserve">Please refer to attached Additional forms </w:t>
      </w:r>
    </w:p>
    <w:p w14:paraId="4CAEAA87" w14:textId="77777777" w:rsidR="00740A1C" w:rsidRDefault="00740A1C" w:rsidP="00505555">
      <w:pPr>
        <w:pStyle w:val="IFCNormalTextII"/>
        <w:ind w:left="840" w:firstLine="0"/>
      </w:pPr>
    </w:p>
    <w:p w14:paraId="63D0DD79" w14:textId="77777777" w:rsidR="00740A1C" w:rsidRDefault="00740A1C" w:rsidP="00505555">
      <w:pPr>
        <w:pStyle w:val="IFCNormalTextII"/>
        <w:ind w:left="840" w:firstLine="0"/>
      </w:pPr>
    </w:p>
    <w:p w14:paraId="084484B4" w14:textId="4A76E235" w:rsidR="00740A1C" w:rsidRDefault="00831D6A" w:rsidP="00740A1C">
      <w:pPr>
        <w:pStyle w:val="IFCHeading1X"/>
        <w:spacing w:before="240"/>
        <w:jc w:val="both"/>
        <w:rPr>
          <w:rFonts w:ascii="Arial" w:hAnsi="Arial" w:cs="Arial"/>
        </w:rPr>
      </w:pPr>
      <w:bookmarkStart w:id="322" w:name="_Toc453154121"/>
      <w:r>
        <w:rPr>
          <w:rFonts w:ascii="Arial" w:hAnsi="Arial" w:cs="Arial"/>
        </w:rPr>
        <w:t>forms generation and verification</w:t>
      </w:r>
      <w:bookmarkEnd w:id="322"/>
    </w:p>
    <w:p w14:paraId="5ECD6264" w14:textId="58B767DB" w:rsidR="00740A1C" w:rsidRDefault="00B2354C" w:rsidP="00505555">
      <w:pPr>
        <w:pStyle w:val="IFCNormalTextII"/>
        <w:ind w:left="840" w:firstLine="0"/>
      </w:pPr>
      <w:r w:rsidRPr="00B2354C">
        <w:rPr>
          <w:noProof/>
          <w:lang w:eastAsia="en-US"/>
        </w:rPr>
        <w:drawing>
          <wp:inline distT="0" distB="0" distL="0" distR="0" wp14:anchorId="0F1820F7" wp14:editId="4C38F5B3">
            <wp:extent cx="5040000" cy="32569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5040000" cy="3256960"/>
                    </a:xfrm>
                    <a:prstGeom prst="rect">
                      <a:avLst/>
                    </a:prstGeom>
                  </pic:spPr>
                </pic:pic>
              </a:graphicData>
            </a:graphic>
          </wp:inline>
        </w:drawing>
      </w:r>
    </w:p>
    <w:p w14:paraId="4DD0D98E" w14:textId="3687718E" w:rsidR="00831D6A" w:rsidRDefault="00831D6A" w:rsidP="00505555">
      <w:pPr>
        <w:pStyle w:val="IFCNormalTextII"/>
        <w:ind w:left="840" w:firstLine="0"/>
      </w:pPr>
      <w:r>
        <w:t>System will populate all data captured into the SPAJ Forms.</w:t>
      </w:r>
    </w:p>
    <w:p w14:paraId="6036EF4E" w14:textId="65C2F680" w:rsidR="00831D6A" w:rsidRDefault="00F872EB" w:rsidP="00505555">
      <w:pPr>
        <w:pStyle w:val="IFCNormalTextII"/>
        <w:ind w:left="840" w:firstLine="0"/>
      </w:pPr>
      <w:r w:rsidRPr="00F872EB">
        <w:rPr>
          <w:noProof/>
          <w:lang w:eastAsia="en-US"/>
        </w:rPr>
        <w:lastRenderedPageBreak/>
        <w:drawing>
          <wp:inline distT="0" distB="0" distL="0" distR="0" wp14:anchorId="03777807" wp14:editId="00CB4CEF">
            <wp:extent cx="5040000" cy="2397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040000" cy="2397360"/>
                    </a:xfrm>
                    <a:prstGeom prst="rect">
                      <a:avLst/>
                    </a:prstGeom>
                  </pic:spPr>
                </pic:pic>
              </a:graphicData>
            </a:graphic>
          </wp:inline>
        </w:drawing>
      </w:r>
    </w:p>
    <w:tbl>
      <w:tblPr>
        <w:tblStyle w:val="TableGrid"/>
        <w:tblW w:w="0" w:type="auto"/>
        <w:tblInd w:w="840" w:type="dxa"/>
        <w:tblLook w:val="04A0" w:firstRow="1" w:lastRow="0" w:firstColumn="1" w:lastColumn="0" w:noHBand="0" w:noVBand="1"/>
      </w:tblPr>
      <w:tblGrid>
        <w:gridCol w:w="2329"/>
        <w:gridCol w:w="3462"/>
        <w:gridCol w:w="2585"/>
      </w:tblGrid>
      <w:tr w:rsidR="00C04301" w:rsidRPr="00D47443" w14:paraId="7DD1B009" w14:textId="77777777" w:rsidTr="00D47443">
        <w:tc>
          <w:tcPr>
            <w:tcW w:w="3072" w:type="dxa"/>
            <w:shd w:val="clear" w:color="auto" w:fill="F2F2F2" w:themeFill="background1" w:themeFillShade="F2"/>
          </w:tcPr>
          <w:p w14:paraId="0997B10E" w14:textId="1FF7CB79" w:rsidR="004B3A22" w:rsidRPr="00D47443" w:rsidRDefault="004B3A22" w:rsidP="00505555">
            <w:pPr>
              <w:pStyle w:val="IFCNormalTextII"/>
              <w:ind w:left="0" w:firstLine="0"/>
              <w:rPr>
                <w:sz w:val="18"/>
                <w:szCs w:val="18"/>
              </w:rPr>
            </w:pPr>
            <w:r w:rsidRPr="00D47443">
              <w:rPr>
                <w:sz w:val="18"/>
                <w:szCs w:val="18"/>
              </w:rPr>
              <w:t>Category</w:t>
            </w:r>
          </w:p>
        </w:tc>
        <w:tc>
          <w:tcPr>
            <w:tcW w:w="3072" w:type="dxa"/>
            <w:shd w:val="clear" w:color="auto" w:fill="F2F2F2" w:themeFill="background1" w:themeFillShade="F2"/>
          </w:tcPr>
          <w:p w14:paraId="1B702BFF" w14:textId="00459317" w:rsidR="004B3A22" w:rsidRPr="00D47443" w:rsidRDefault="004B3A22" w:rsidP="00505555">
            <w:pPr>
              <w:pStyle w:val="IFCNormalTextII"/>
              <w:ind w:left="0" w:firstLine="0"/>
              <w:rPr>
                <w:sz w:val="18"/>
                <w:szCs w:val="18"/>
              </w:rPr>
            </w:pPr>
            <w:r w:rsidRPr="00D47443">
              <w:rPr>
                <w:sz w:val="18"/>
                <w:szCs w:val="18"/>
              </w:rPr>
              <w:t>Form Name</w:t>
            </w:r>
          </w:p>
        </w:tc>
        <w:tc>
          <w:tcPr>
            <w:tcW w:w="3072" w:type="dxa"/>
            <w:shd w:val="clear" w:color="auto" w:fill="F2F2F2" w:themeFill="background1" w:themeFillShade="F2"/>
          </w:tcPr>
          <w:p w14:paraId="39549B2C" w14:textId="08287A54" w:rsidR="004B3A22" w:rsidRPr="00D47443" w:rsidRDefault="004B3A22" w:rsidP="00505555">
            <w:pPr>
              <w:pStyle w:val="IFCNormalTextII"/>
              <w:ind w:left="0" w:firstLine="0"/>
              <w:rPr>
                <w:sz w:val="18"/>
                <w:szCs w:val="18"/>
              </w:rPr>
            </w:pPr>
            <w:r w:rsidRPr="00D47443">
              <w:rPr>
                <w:sz w:val="18"/>
                <w:szCs w:val="18"/>
              </w:rPr>
              <w:t>Version</w:t>
            </w:r>
          </w:p>
        </w:tc>
      </w:tr>
      <w:tr w:rsidR="00C04301" w:rsidRPr="00D47443" w14:paraId="18DAE109" w14:textId="77777777" w:rsidTr="004B3A22">
        <w:tc>
          <w:tcPr>
            <w:tcW w:w="3072" w:type="dxa"/>
          </w:tcPr>
          <w:p w14:paraId="705B4D4A" w14:textId="13E99900" w:rsidR="004B3A22" w:rsidRPr="00D47443" w:rsidRDefault="004B3A22" w:rsidP="00505555">
            <w:pPr>
              <w:pStyle w:val="IFCNormalTextII"/>
              <w:ind w:left="0" w:firstLine="0"/>
              <w:rPr>
                <w:sz w:val="18"/>
                <w:szCs w:val="18"/>
              </w:rPr>
            </w:pPr>
            <w:r w:rsidRPr="00D47443">
              <w:rPr>
                <w:sz w:val="18"/>
                <w:szCs w:val="18"/>
              </w:rPr>
              <w:t>SPAJ</w:t>
            </w:r>
          </w:p>
        </w:tc>
        <w:tc>
          <w:tcPr>
            <w:tcW w:w="3072" w:type="dxa"/>
          </w:tcPr>
          <w:p w14:paraId="79B1122E" w14:textId="039F4480" w:rsidR="004B3A22" w:rsidRPr="00D47443" w:rsidRDefault="004B3A22" w:rsidP="00505555">
            <w:pPr>
              <w:pStyle w:val="IFCNormalTextII"/>
              <w:ind w:left="0" w:firstLine="0"/>
              <w:rPr>
                <w:sz w:val="18"/>
                <w:szCs w:val="18"/>
              </w:rPr>
            </w:pPr>
            <w:r w:rsidRPr="00D47443">
              <w:rPr>
                <w:sz w:val="18"/>
                <w:szCs w:val="18"/>
              </w:rPr>
              <w:t>SPAJ</w:t>
            </w:r>
          </w:p>
        </w:tc>
        <w:tc>
          <w:tcPr>
            <w:tcW w:w="3072" w:type="dxa"/>
          </w:tcPr>
          <w:p w14:paraId="19136A1F" w14:textId="10138CE0" w:rsidR="004B3A22" w:rsidRPr="00D47443" w:rsidRDefault="004B3A22" w:rsidP="00505555">
            <w:pPr>
              <w:pStyle w:val="IFCNormalTextII"/>
              <w:ind w:left="0" w:firstLine="0"/>
              <w:rPr>
                <w:sz w:val="18"/>
                <w:szCs w:val="18"/>
              </w:rPr>
            </w:pPr>
            <w:r w:rsidRPr="00D47443">
              <w:rPr>
                <w:sz w:val="18"/>
                <w:szCs w:val="18"/>
              </w:rPr>
              <w:t xml:space="preserve">OP / NB / 0104 / 031602 </w:t>
            </w:r>
          </w:p>
        </w:tc>
      </w:tr>
      <w:tr w:rsidR="00C04301" w:rsidRPr="00D47443" w14:paraId="48D90D1D" w14:textId="77777777" w:rsidTr="004B3A22">
        <w:tc>
          <w:tcPr>
            <w:tcW w:w="3072" w:type="dxa"/>
          </w:tcPr>
          <w:p w14:paraId="2891AE88" w14:textId="5061D239" w:rsidR="004B3A22" w:rsidRPr="00D47443" w:rsidRDefault="00774F70" w:rsidP="00505555">
            <w:pPr>
              <w:pStyle w:val="IFCNormalTextII"/>
              <w:ind w:left="0" w:firstLine="0"/>
              <w:rPr>
                <w:sz w:val="18"/>
                <w:szCs w:val="18"/>
              </w:rPr>
            </w:pPr>
            <w:r w:rsidRPr="00D47443">
              <w:rPr>
                <w:sz w:val="18"/>
                <w:szCs w:val="18"/>
              </w:rPr>
              <w:t>Additional Health Questionaires</w:t>
            </w:r>
          </w:p>
        </w:tc>
        <w:tc>
          <w:tcPr>
            <w:tcW w:w="3072" w:type="dxa"/>
          </w:tcPr>
          <w:p w14:paraId="77E16F72" w14:textId="53CAB729" w:rsidR="004B3A22" w:rsidRPr="00D47443" w:rsidRDefault="00774F70" w:rsidP="00505555">
            <w:pPr>
              <w:pStyle w:val="IFCNormalTextII"/>
              <w:ind w:left="0" w:firstLine="0"/>
              <w:rPr>
                <w:sz w:val="18"/>
                <w:szCs w:val="18"/>
              </w:rPr>
            </w:pPr>
            <w:r w:rsidRPr="00D47443">
              <w:rPr>
                <w:sz w:val="18"/>
                <w:szCs w:val="18"/>
              </w:rPr>
              <w:t>KUESIONER Alkohol dan Obat Obatan</w:t>
            </w:r>
          </w:p>
        </w:tc>
        <w:tc>
          <w:tcPr>
            <w:tcW w:w="3072" w:type="dxa"/>
          </w:tcPr>
          <w:p w14:paraId="1E7D52AA" w14:textId="058EA656" w:rsidR="004B3A22" w:rsidRPr="00D47443" w:rsidRDefault="00774F70" w:rsidP="00505555">
            <w:pPr>
              <w:pStyle w:val="IFCNormalTextII"/>
              <w:ind w:left="0" w:firstLine="0"/>
              <w:rPr>
                <w:sz w:val="18"/>
                <w:szCs w:val="18"/>
              </w:rPr>
            </w:pPr>
            <w:r w:rsidRPr="00D47443">
              <w:rPr>
                <w:rFonts w:eastAsia="Times New Roman"/>
                <w:sz w:val="18"/>
                <w:szCs w:val="18"/>
                <w:lang w:val="id-ID" w:eastAsia="id-ID"/>
              </w:rPr>
              <w:t>OP/UW/010</w:t>
            </w:r>
            <w:r w:rsidRPr="00D47443">
              <w:rPr>
                <w:rFonts w:eastAsia="Times New Roman"/>
                <w:sz w:val="18"/>
                <w:szCs w:val="18"/>
                <w:lang w:eastAsia="id-ID"/>
              </w:rPr>
              <w:t>1</w:t>
            </w:r>
            <w:r w:rsidRPr="00D47443">
              <w:rPr>
                <w:rFonts w:eastAsia="Times New Roman"/>
                <w:sz w:val="18"/>
                <w:szCs w:val="18"/>
                <w:lang w:val="id-ID" w:eastAsia="id-ID"/>
              </w:rPr>
              <w:t>/011501</w:t>
            </w:r>
          </w:p>
        </w:tc>
      </w:tr>
      <w:tr w:rsidR="00C04301" w:rsidRPr="00D47443" w14:paraId="5D007A4E" w14:textId="77777777" w:rsidTr="004B3A22">
        <w:tc>
          <w:tcPr>
            <w:tcW w:w="3072" w:type="dxa"/>
          </w:tcPr>
          <w:p w14:paraId="06DB365F" w14:textId="77777777" w:rsidR="00C04301" w:rsidRPr="00D47443" w:rsidRDefault="00C04301" w:rsidP="00505555">
            <w:pPr>
              <w:pStyle w:val="IFCNormalTextII"/>
              <w:ind w:left="0" w:firstLine="0"/>
              <w:rPr>
                <w:sz w:val="18"/>
                <w:szCs w:val="18"/>
              </w:rPr>
            </w:pPr>
          </w:p>
        </w:tc>
        <w:tc>
          <w:tcPr>
            <w:tcW w:w="3072" w:type="dxa"/>
          </w:tcPr>
          <w:p w14:paraId="22C17BA2" w14:textId="30B0FA4A" w:rsidR="00C04301" w:rsidRPr="00D47443" w:rsidRDefault="00C04301" w:rsidP="00505555">
            <w:pPr>
              <w:pStyle w:val="IFCNormalTextII"/>
              <w:ind w:left="0" w:firstLine="0"/>
              <w:rPr>
                <w:sz w:val="18"/>
                <w:szCs w:val="18"/>
              </w:rPr>
            </w:pPr>
            <w:r w:rsidRPr="00D47443">
              <w:rPr>
                <w:sz w:val="18"/>
                <w:szCs w:val="18"/>
              </w:rPr>
              <w:t>Kuesioner_Gangguan_Nafas</w:t>
            </w:r>
          </w:p>
        </w:tc>
        <w:tc>
          <w:tcPr>
            <w:tcW w:w="3072" w:type="dxa"/>
          </w:tcPr>
          <w:p w14:paraId="73B0B444" w14:textId="650FA319" w:rsidR="00C04301" w:rsidRPr="00D47443" w:rsidRDefault="00C04301" w:rsidP="00C04301">
            <w:pPr>
              <w:pStyle w:val="IFCNormalTextII"/>
              <w:ind w:left="0" w:firstLine="0"/>
              <w:rPr>
                <w:rFonts w:eastAsia="Times New Roman"/>
                <w:sz w:val="18"/>
                <w:szCs w:val="18"/>
                <w:lang w:val="id-ID" w:eastAsia="id-ID"/>
              </w:rPr>
            </w:pPr>
            <w:r w:rsidRPr="00D47443">
              <w:rPr>
                <w:rFonts w:eastAsia="Times New Roman"/>
                <w:sz w:val="18"/>
                <w:szCs w:val="18"/>
                <w:lang w:val="id-ID" w:eastAsia="id-ID"/>
              </w:rPr>
              <w:t>OP/UW/010</w:t>
            </w:r>
            <w:r w:rsidRPr="00D47443">
              <w:rPr>
                <w:rFonts w:eastAsia="Times New Roman"/>
                <w:sz w:val="18"/>
                <w:szCs w:val="18"/>
                <w:lang w:eastAsia="id-ID"/>
              </w:rPr>
              <w:t>8</w:t>
            </w:r>
            <w:r w:rsidRPr="00D47443">
              <w:rPr>
                <w:rFonts w:eastAsia="Times New Roman"/>
                <w:sz w:val="18"/>
                <w:szCs w:val="18"/>
                <w:lang w:val="id-ID" w:eastAsia="id-ID"/>
              </w:rPr>
              <w:t>/121401</w:t>
            </w:r>
          </w:p>
        </w:tc>
      </w:tr>
      <w:tr w:rsidR="00C04301" w:rsidRPr="00D47443" w14:paraId="16A5B4DA" w14:textId="77777777" w:rsidTr="004B3A22">
        <w:tc>
          <w:tcPr>
            <w:tcW w:w="3072" w:type="dxa"/>
          </w:tcPr>
          <w:p w14:paraId="57441E2C" w14:textId="77777777" w:rsidR="00C04301" w:rsidRPr="00D47443" w:rsidRDefault="00C04301" w:rsidP="00505555">
            <w:pPr>
              <w:pStyle w:val="IFCNormalTextII"/>
              <w:ind w:left="0" w:firstLine="0"/>
              <w:rPr>
                <w:sz w:val="18"/>
                <w:szCs w:val="18"/>
              </w:rPr>
            </w:pPr>
          </w:p>
        </w:tc>
        <w:tc>
          <w:tcPr>
            <w:tcW w:w="3072" w:type="dxa"/>
          </w:tcPr>
          <w:p w14:paraId="6B46538D" w14:textId="490F9124" w:rsidR="00C04301" w:rsidRPr="00D47443" w:rsidRDefault="00C04301" w:rsidP="00505555">
            <w:pPr>
              <w:pStyle w:val="IFCNormalTextII"/>
              <w:ind w:left="0" w:firstLine="0"/>
              <w:rPr>
                <w:sz w:val="18"/>
                <w:szCs w:val="18"/>
              </w:rPr>
            </w:pPr>
            <w:r w:rsidRPr="00D47443">
              <w:rPr>
                <w:sz w:val="18"/>
                <w:szCs w:val="18"/>
              </w:rPr>
              <w:t>Kuesioner_Nyeri_Dada</w:t>
            </w:r>
          </w:p>
        </w:tc>
        <w:tc>
          <w:tcPr>
            <w:tcW w:w="3072" w:type="dxa"/>
          </w:tcPr>
          <w:p w14:paraId="040032B3" w14:textId="307EA7E1" w:rsidR="00C04301" w:rsidRPr="00D47443" w:rsidRDefault="00C04301" w:rsidP="00C04301">
            <w:pPr>
              <w:pStyle w:val="IFCNormalTextII"/>
              <w:ind w:left="0" w:firstLine="0"/>
              <w:rPr>
                <w:rFonts w:eastAsia="Times New Roman"/>
                <w:sz w:val="18"/>
                <w:szCs w:val="18"/>
                <w:lang w:val="id-ID" w:eastAsia="id-ID"/>
              </w:rPr>
            </w:pPr>
            <w:r w:rsidRPr="00D47443">
              <w:rPr>
                <w:rFonts w:eastAsia="Times New Roman"/>
                <w:sz w:val="18"/>
                <w:szCs w:val="18"/>
                <w:lang w:val="id-ID" w:eastAsia="id-ID"/>
              </w:rPr>
              <w:t>OP/UW/0114/121401</w:t>
            </w:r>
          </w:p>
        </w:tc>
      </w:tr>
      <w:tr w:rsidR="00C04301" w:rsidRPr="00D47443" w14:paraId="46091E97" w14:textId="77777777" w:rsidTr="00C04301">
        <w:trPr>
          <w:trHeight w:val="339"/>
        </w:trPr>
        <w:tc>
          <w:tcPr>
            <w:tcW w:w="3072" w:type="dxa"/>
          </w:tcPr>
          <w:p w14:paraId="6FF0A055" w14:textId="77777777" w:rsidR="00C04301" w:rsidRPr="00D47443" w:rsidRDefault="00C04301" w:rsidP="00505555">
            <w:pPr>
              <w:pStyle w:val="IFCNormalTextII"/>
              <w:ind w:left="0" w:firstLine="0"/>
              <w:rPr>
                <w:sz w:val="18"/>
                <w:szCs w:val="18"/>
              </w:rPr>
            </w:pPr>
          </w:p>
        </w:tc>
        <w:tc>
          <w:tcPr>
            <w:tcW w:w="3072" w:type="dxa"/>
          </w:tcPr>
          <w:p w14:paraId="7D43C8EC" w14:textId="010C913D" w:rsidR="00C04301" w:rsidRPr="00D47443" w:rsidRDefault="00C04301" w:rsidP="00505555">
            <w:pPr>
              <w:pStyle w:val="IFCNormalTextII"/>
              <w:ind w:left="0" w:firstLine="0"/>
              <w:rPr>
                <w:sz w:val="18"/>
                <w:szCs w:val="18"/>
              </w:rPr>
            </w:pPr>
            <w:r w:rsidRPr="00D47443">
              <w:rPr>
                <w:sz w:val="18"/>
                <w:szCs w:val="18"/>
              </w:rPr>
              <w:t>Kuesioner_Tekanan_Darah_Tinggi</w:t>
            </w:r>
          </w:p>
        </w:tc>
        <w:tc>
          <w:tcPr>
            <w:tcW w:w="3072" w:type="dxa"/>
          </w:tcPr>
          <w:p w14:paraId="2C80033E" w14:textId="037C4F84" w:rsidR="00C04301" w:rsidRPr="00D47443" w:rsidRDefault="00C04301" w:rsidP="00C04301">
            <w:pPr>
              <w:pStyle w:val="IFCNormalTextII"/>
              <w:ind w:left="0" w:firstLine="0"/>
              <w:rPr>
                <w:rFonts w:eastAsia="Times New Roman"/>
                <w:sz w:val="18"/>
                <w:szCs w:val="18"/>
                <w:lang w:val="id-ID" w:eastAsia="id-ID"/>
              </w:rPr>
            </w:pPr>
            <w:r w:rsidRPr="00D47443">
              <w:rPr>
                <w:rFonts w:eastAsia="Times New Roman"/>
                <w:sz w:val="18"/>
                <w:szCs w:val="18"/>
                <w:lang w:val="id-ID" w:eastAsia="id-ID"/>
              </w:rPr>
              <w:t>OP/UW/0112/121401</w:t>
            </w:r>
          </w:p>
        </w:tc>
      </w:tr>
      <w:tr w:rsidR="00C04301" w:rsidRPr="00D47443" w14:paraId="2ED90F4E" w14:textId="77777777" w:rsidTr="00C04301">
        <w:trPr>
          <w:trHeight w:val="339"/>
        </w:trPr>
        <w:tc>
          <w:tcPr>
            <w:tcW w:w="3072" w:type="dxa"/>
          </w:tcPr>
          <w:p w14:paraId="6949B7B2" w14:textId="77777777" w:rsidR="00C04301" w:rsidRPr="00D47443" w:rsidRDefault="00C04301" w:rsidP="00505555">
            <w:pPr>
              <w:pStyle w:val="IFCNormalTextII"/>
              <w:ind w:left="0" w:firstLine="0"/>
              <w:rPr>
                <w:sz w:val="18"/>
                <w:szCs w:val="18"/>
              </w:rPr>
            </w:pPr>
          </w:p>
        </w:tc>
        <w:tc>
          <w:tcPr>
            <w:tcW w:w="3072" w:type="dxa"/>
          </w:tcPr>
          <w:p w14:paraId="4C192877" w14:textId="72DB01A5" w:rsidR="00C04301" w:rsidRPr="00D47443" w:rsidRDefault="00C04301" w:rsidP="00505555">
            <w:pPr>
              <w:pStyle w:val="IFCNormalTextII"/>
              <w:ind w:left="0" w:firstLine="0"/>
              <w:rPr>
                <w:sz w:val="18"/>
                <w:szCs w:val="18"/>
              </w:rPr>
            </w:pPr>
            <w:r w:rsidRPr="00D47443">
              <w:rPr>
                <w:sz w:val="18"/>
                <w:szCs w:val="18"/>
              </w:rPr>
              <w:t>Kuesioner_Gangguan_Pencernaan</w:t>
            </w:r>
          </w:p>
        </w:tc>
        <w:tc>
          <w:tcPr>
            <w:tcW w:w="3072" w:type="dxa"/>
          </w:tcPr>
          <w:p w14:paraId="7C324048" w14:textId="1B9A6620" w:rsidR="00C04301" w:rsidRPr="00D47443" w:rsidRDefault="00C04301" w:rsidP="00C04301">
            <w:pPr>
              <w:pStyle w:val="IFCNormalTextII"/>
              <w:ind w:left="0" w:firstLine="0"/>
              <w:rPr>
                <w:rFonts w:eastAsia="Times New Roman"/>
                <w:sz w:val="18"/>
                <w:szCs w:val="18"/>
                <w:lang w:val="id-ID" w:eastAsia="id-ID"/>
              </w:rPr>
            </w:pPr>
            <w:r w:rsidRPr="00D47443">
              <w:rPr>
                <w:rFonts w:eastAsia="Times New Roman"/>
                <w:sz w:val="18"/>
                <w:szCs w:val="18"/>
                <w:lang w:val="id-ID" w:eastAsia="id-ID"/>
              </w:rPr>
              <w:t>OP/UW/0107/121401</w:t>
            </w:r>
          </w:p>
        </w:tc>
      </w:tr>
      <w:tr w:rsidR="00C04301" w:rsidRPr="00D47443" w14:paraId="479C93D0" w14:textId="77777777" w:rsidTr="00C04301">
        <w:trPr>
          <w:trHeight w:val="339"/>
        </w:trPr>
        <w:tc>
          <w:tcPr>
            <w:tcW w:w="3072" w:type="dxa"/>
          </w:tcPr>
          <w:p w14:paraId="04F49E5E" w14:textId="77777777" w:rsidR="00C04301" w:rsidRPr="00D47443" w:rsidRDefault="00C04301" w:rsidP="00505555">
            <w:pPr>
              <w:pStyle w:val="IFCNormalTextII"/>
              <w:ind w:left="0" w:firstLine="0"/>
              <w:rPr>
                <w:sz w:val="18"/>
                <w:szCs w:val="18"/>
              </w:rPr>
            </w:pPr>
          </w:p>
        </w:tc>
        <w:tc>
          <w:tcPr>
            <w:tcW w:w="3072" w:type="dxa"/>
          </w:tcPr>
          <w:p w14:paraId="376C3385" w14:textId="1C2961EC" w:rsidR="00C04301" w:rsidRPr="00D47443" w:rsidRDefault="00C04301" w:rsidP="00505555">
            <w:pPr>
              <w:pStyle w:val="IFCNormalTextII"/>
              <w:ind w:left="0" w:firstLine="0"/>
              <w:rPr>
                <w:sz w:val="18"/>
                <w:szCs w:val="18"/>
              </w:rPr>
            </w:pPr>
            <w:r w:rsidRPr="00D47443">
              <w:rPr>
                <w:sz w:val="18"/>
                <w:szCs w:val="18"/>
              </w:rPr>
              <w:t>Kuesioner_Epilepsi</w:t>
            </w:r>
          </w:p>
        </w:tc>
        <w:tc>
          <w:tcPr>
            <w:tcW w:w="3072" w:type="dxa"/>
          </w:tcPr>
          <w:p w14:paraId="4D015812" w14:textId="4B890995" w:rsidR="00C04301" w:rsidRPr="00D47443" w:rsidRDefault="00C04301" w:rsidP="00C04301">
            <w:pPr>
              <w:pStyle w:val="IFCNormalTextII"/>
              <w:ind w:left="0" w:firstLine="0"/>
              <w:rPr>
                <w:rFonts w:eastAsia="Times New Roman"/>
                <w:sz w:val="18"/>
                <w:szCs w:val="18"/>
                <w:lang w:val="id-ID" w:eastAsia="id-ID"/>
              </w:rPr>
            </w:pPr>
            <w:r w:rsidRPr="00D47443">
              <w:rPr>
                <w:rFonts w:eastAsia="Times New Roman"/>
                <w:sz w:val="18"/>
                <w:szCs w:val="18"/>
                <w:lang w:val="id-ID" w:eastAsia="id-ID"/>
              </w:rPr>
              <w:t>OP/UW/0106/121401</w:t>
            </w:r>
          </w:p>
        </w:tc>
      </w:tr>
      <w:tr w:rsidR="00C04301" w:rsidRPr="00D47443" w14:paraId="70626A50" w14:textId="77777777" w:rsidTr="00C04301">
        <w:trPr>
          <w:trHeight w:val="339"/>
        </w:trPr>
        <w:tc>
          <w:tcPr>
            <w:tcW w:w="3072" w:type="dxa"/>
          </w:tcPr>
          <w:p w14:paraId="1D970EC3" w14:textId="77777777" w:rsidR="00C04301" w:rsidRPr="00D47443" w:rsidRDefault="00C04301" w:rsidP="00505555">
            <w:pPr>
              <w:pStyle w:val="IFCNormalTextII"/>
              <w:ind w:left="0" w:firstLine="0"/>
              <w:rPr>
                <w:sz w:val="18"/>
                <w:szCs w:val="18"/>
              </w:rPr>
            </w:pPr>
          </w:p>
        </w:tc>
        <w:tc>
          <w:tcPr>
            <w:tcW w:w="3072" w:type="dxa"/>
          </w:tcPr>
          <w:p w14:paraId="471E005E" w14:textId="46327714" w:rsidR="00C04301" w:rsidRPr="00D47443" w:rsidRDefault="00C04301" w:rsidP="00505555">
            <w:pPr>
              <w:pStyle w:val="IFCNormalTextII"/>
              <w:ind w:left="0" w:firstLine="0"/>
              <w:rPr>
                <w:sz w:val="18"/>
                <w:szCs w:val="18"/>
              </w:rPr>
            </w:pPr>
            <w:r w:rsidRPr="00D47443">
              <w:rPr>
                <w:sz w:val="18"/>
                <w:szCs w:val="18"/>
              </w:rPr>
              <w:t>Kuesioner_Diabetes</w:t>
            </w:r>
          </w:p>
        </w:tc>
        <w:tc>
          <w:tcPr>
            <w:tcW w:w="3072" w:type="dxa"/>
          </w:tcPr>
          <w:p w14:paraId="6500F275" w14:textId="1ADFA810" w:rsidR="00C04301" w:rsidRPr="00D47443" w:rsidRDefault="00C04301" w:rsidP="00C04301">
            <w:pPr>
              <w:pStyle w:val="IFCNormalTextII"/>
              <w:ind w:left="0" w:firstLine="0"/>
              <w:rPr>
                <w:rFonts w:eastAsia="Times New Roman"/>
                <w:sz w:val="18"/>
                <w:szCs w:val="18"/>
                <w:lang w:val="id-ID" w:eastAsia="id-ID"/>
              </w:rPr>
            </w:pPr>
            <w:r w:rsidRPr="00D47443">
              <w:rPr>
                <w:rFonts w:eastAsia="Times New Roman"/>
                <w:sz w:val="18"/>
                <w:szCs w:val="18"/>
                <w:lang w:val="id-ID" w:eastAsia="id-ID"/>
              </w:rPr>
              <w:t>OP/UW/0105/121401</w:t>
            </w:r>
          </w:p>
        </w:tc>
      </w:tr>
      <w:tr w:rsidR="00C04301" w:rsidRPr="00D47443" w14:paraId="10D5673D" w14:textId="77777777" w:rsidTr="00C04301">
        <w:trPr>
          <w:trHeight w:val="339"/>
        </w:trPr>
        <w:tc>
          <w:tcPr>
            <w:tcW w:w="3072" w:type="dxa"/>
          </w:tcPr>
          <w:p w14:paraId="4C06306C" w14:textId="77777777" w:rsidR="00C04301" w:rsidRPr="00D47443" w:rsidRDefault="00C04301" w:rsidP="00505555">
            <w:pPr>
              <w:pStyle w:val="IFCNormalTextII"/>
              <w:ind w:left="0" w:firstLine="0"/>
              <w:rPr>
                <w:sz w:val="18"/>
                <w:szCs w:val="18"/>
              </w:rPr>
            </w:pPr>
          </w:p>
        </w:tc>
        <w:tc>
          <w:tcPr>
            <w:tcW w:w="3072" w:type="dxa"/>
          </w:tcPr>
          <w:p w14:paraId="247C8729" w14:textId="4C766823" w:rsidR="00C04301" w:rsidRPr="00D47443" w:rsidRDefault="00C04301" w:rsidP="00505555">
            <w:pPr>
              <w:pStyle w:val="IFCNormalTextII"/>
              <w:ind w:left="0" w:firstLine="0"/>
              <w:rPr>
                <w:sz w:val="18"/>
                <w:szCs w:val="18"/>
              </w:rPr>
            </w:pPr>
            <w:r w:rsidRPr="00D47443">
              <w:rPr>
                <w:sz w:val="18"/>
                <w:szCs w:val="18"/>
              </w:rPr>
              <w:t>Kuesioner_Gangguan_Tulang_Belakang</w:t>
            </w:r>
          </w:p>
        </w:tc>
        <w:tc>
          <w:tcPr>
            <w:tcW w:w="3072" w:type="dxa"/>
          </w:tcPr>
          <w:p w14:paraId="585A0742" w14:textId="2BC537F1" w:rsidR="00C04301" w:rsidRPr="00D47443" w:rsidRDefault="00C04301" w:rsidP="00C04301">
            <w:pPr>
              <w:pStyle w:val="IFCNormalTextII"/>
              <w:ind w:left="0" w:firstLine="0"/>
              <w:rPr>
                <w:rFonts w:eastAsia="Times New Roman"/>
                <w:sz w:val="18"/>
                <w:szCs w:val="18"/>
                <w:lang w:val="id-ID" w:eastAsia="id-ID"/>
              </w:rPr>
            </w:pPr>
            <w:r w:rsidRPr="00D47443">
              <w:rPr>
                <w:rFonts w:eastAsia="Times New Roman"/>
                <w:sz w:val="18"/>
                <w:szCs w:val="18"/>
                <w:lang w:val="id-ID" w:eastAsia="id-ID"/>
              </w:rPr>
              <w:t>OP/UW/0110/121401</w:t>
            </w:r>
          </w:p>
        </w:tc>
      </w:tr>
      <w:tr w:rsidR="00C04301" w:rsidRPr="00D47443" w14:paraId="2872D8D4" w14:textId="77777777" w:rsidTr="00C04301">
        <w:trPr>
          <w:trHeight w:val="339"/>
        </w:trPr>
        <w:tc>
          <w:tcPr>
            <w:tcW w:w="3072" w:type="dxa"/>
          </w:tcPr>
          <w:p w14:paraId="677FF3DD" w14:textId="77777777" w:rsidR="00C04301" w:rsidRPr="00D47443" w:rsidRDefault="00C04301" w:rsidP="00505555">
            <w:pPr>
              <w:pStyle w:val="IFCNormalTextII"/>
              <w:ind w:left="0" w:firstLine="0"/>
              <w:rPr>
                <w:sz w:val="18"/>
                <w:szCs w:val="18"/>
              </w:rPr>
            </w:pPr>
          </w:p>
        </w:tc>
        <w:tc>
          <w:tcPr>
            <w:tcW w:w="3072" w:type="dxa"/>
          </w:tcPr>
          <w:p w14:paraId="32BB5D65" w14:textId="6E77A517" w:rsidR="00C04301" w:rsidRPr="00D47443" w:rsidRDefault="00C04301" w:rsidP="00505555">
            <w:pPr>
              <w:pStyle w:val="IFCNormalTextII"/>
              <w:ind w:left="0" w:firstLine="0"/>
              <w:rPr>
                <w:sz w:val="18"/>
                <w:szCs w:val="18"/>
              </w:rPr>
            </w:pPr>
            <w:r w:rsidRPr="00D47443">
              <w:rPr>
                <w:sz w:val="18"/>
                <w:szCs w:val="18"/>
              </w:rPr>
              <w:t>Kuesioner_Kelenjar_Gondok (Thyroid)</w:t>
            </w:r>
          </w:p>
        </w:tc>
        <w:tc>
          <w:tcPr>
            <w:tcW w:w="3072" w:type="dxa"/>
          </w:tcPr>
          <w:p w14:paraId="58FACC0C" w14:textId="2B9C6E09" w:rsidR="00C04301" w:rsidRPr="00D47443" w:rsidRDefault="00C04301" w:rsidP="00C04301">
            <w:pPr>
              <w:pStyle w:val="IFCNormalTextII"/>
              <w:ind w:left="0" w:firstLine="0"/>
              <w:rPr>
                <w:rFonts w:eastAsia="Times New Roman"/>
                <w:sz w:val="18"/>
                <w:szCs w:val="18"/>
                <w:lang w:val="id-ID" w:eastAsia="id-ID"/>
              </w:rPr>
            </w:pPr>
            <w:r w:rsidRPr="00D47443">
              <w:rPr>
                <w:rFonts w:eastAsia="Times New Roman"/>
                <w:sz w:val="18"/>
                <w:szCs w:val="18"/>
                <w:lang w:val="id-ID" w:eastAsia="id-ID"/>
              </w:rPr>
              <w:t>OP/UW/0122/011501</w:t>
            </w:r>
          </w:p>
        </w:tc>
      </w:tr>
      <w:tr w:rsidR="00C04301" w:rsidRPr="00D47443" w14:paraId="0710B542" w14:textId="77777777" w:rsidTr="00C04301">
        <w:trPr>
          <w:trHeight w:val="339"/>
        </w:trPr>
        <w:tc>
          <w:tcPr>
            <w:tcW w:w="3072" w:type="dxa"/>
          </w:tcPr>
          <w:p w14:paraId="3720F801" w14:textId="77777777" w:rsidR="00C04301" w:rsidRPr="00D47443" w:rsidRDefault="00C04301" w:rsidP="00505555">
            <w:pPr>
              <w:pStyle w:val="IFCNormalTextII"/>
              <w:ind w:left="0" w:firstLine="0"/>
              <w:rPr>
                <w:sz w:val="18"/>
                <w:szCs w:val="18"/>
              </w:rPr>
            </w:pPr>
          </w:p>
        </w:tc>
        <w:tc>
          <w:tcPr>
            <w:tcW w:w="3072" w:type="dxa"/>
          </w:tcPr>
          <w:p w14:paraId="06D70553" w14:textId="25BE098C" w:rsidR="00C04301" w:rsidRPr="00D47443" w:rsidRDefault="00C04301" w:rsidP="00505555">
            <w:pPr>
              <w:pStyle w:val="IFCNormalTextII"/>
              <w:ind w:left="0" w:firstLine="0"/>
              <w:rPr>
                <w:sz w:val="18"/>
                <w:szCs w:val="18"/>
              </w:rPr>
            </w:pPr>
            <w:r w:rsidRPr="00D47443">
              <w:rPr>
                <w:sz w:val="18"/>
                <w:szCs w:val="18"/>
              </w:rPr>
              <w:t>Kuesioner_Tumor</w:t>
            </w:r>
          </w:p>
        </w:tc>
        <w:tc>
          <w:tcPr>
            <w:tcW w:w="3072" w:type="dxa"/>
          </w:tcPr>
          <w:p w14:paraId="01F3F528" w14:textId="36EF01D9" w:rsidR="00C04301" w:rsidRPr="00D47443" w:rsidRDefault="00C04301" w:rsidP="00C04301">
            <w:pPr>
              <w:pStyle w:val="IFCNormalTextII"/>
              <w:ind w:left="0" w:firstLine="0"/>
              <w:rPr>
                <w:rFonts w:eastAsia="Times New Roman"/>
                <w:sz w:val="18"/>
                <w:szCs w:val="18"/>
                <w:lang w:val="id-ID" w:eastAsia="id-ID"/>
              </w:rPr>
            </w:pPr>
            <w:r w:rsidRPr="00D47443">
              <w:rPr>
                <w:rFonts w:eastAsia="Times New Roman"/>
                <w:sz w:val="18"/>
                <w:szCs w:val="18"/>
                <w:lang w:val="id-ID" w:eastAsia="id-ID"/>
              </w:rPr>
              <w:t>OP/UW/0120/121401</w:t>
            </w:r>
          </w:p>
        </w:tc>
      </w:tr>
      <w:tr w:rsidR="00C04301" w:rsidRPr="00D47443" w14:paraId="3C2E17B8" w14:textId="77777777" w:rsidTr="00C04301">
        <w:trPr>
          <w:trHeight w:val="339"/>
        </w:trPr>
        <w:tc>
          <w:tcPr>
            <w:tcW w:w="3072" w:type="dxa"/>
          </w:tcPr>
          <w:p w14:paraId="2DF88049" w14:textId="77777777" w:rsidR="00C04301" w:rsidRPr="00D47443" w:rsidRDefault="00C04301" w:rsidP="00505555">
            <w:pPr>
              <w:pStyle w:val="IFCNormalTextII"/>
              <w:ind w:left="0" w:firstLine="0"/>
              <w:rPr>
                <w:sz w:val="18"/>
                <w:szCs w:val="18"/>
              </w:rPr>
            </w:pPr>
          </w:p>
        </w:tc>
        <w:tc>
          <w:tcPr>
            <w:tcW w:w="3072" w:type="dxa"/>
          </w:tcPr>
          <w:p w14:paraId="315E2BCA" w14:textId="2673A699" w:rsidR="00C04301" w:rsidRPr="00D47443" w:rsidRDefault="004E01CB" w:rsidP="00505555">
            <w:pPr>
              <w:pStyle w:val="IFCNormalTextII"/>
              <w:ind w:left="0" w:firstLine="0"/>
              <w:rPr>
                <w:sz w:val="18"/>
                <w:szCs w:val="18"/>
              </w:rPr>
            </w:pPr>
            <w:r w:rsidRPr="00D47443">
              <w:rPr>
                <w:sz w:val="18"/>
                <w:szCs w:val="18"/>
              </w:rPr>
              <w:t>KUESIONER Kehamilan</w:t>
            </w:r>
          </w:p>
        </w:tc>
        <w:tc>
          <w:tcPr>
            <w:tcW w:w="3072" w:type="dxa"/>
          </w:tcPr>
          <w:p w14:paraId="04C2B1DD" w14:textId="0CE06E4D" w:rsidR="00C04301" w:rsidRPr="00D47443" w:rsidRDefault="004E01CB" w:rsidP="00C04301">
            <w:pPr>
              <w:pStyle w:val="IFCNormalTextII"/>
              <w:ind w:left="0" w:firstLine="0"/>
              <w:rPr>
                <w:rFonts w:eastAsia="Times New Roman"/>
                <w:sz w:val="18"/>
                <w:szCs w:val="18"/>
                <w:lang w:val="id-ID" w:eastAsia="id-ID"/>
              </w:rPr>
            </w:pPr>
            <w:r w:rsidRPr="00D47443">
              <w:rPr>
                <w:rFonts w:eastAsia="Times New Roman"/>
                <w:sz w:val="18"/>
                <w:szCs w:val="18"/>
                <w:lang w:val="id-ID" w:eastAsia="id-ID"/>
              </w:rPr>
              <w:t>OP/UW/0111/011501</w:t>
            </w:r>
          </w:p>
        </w:tc>
      </w:tr>
      <w:tr w:rsidR="00D01F24" w:rsidRPr="00D47443" w14:paraId="7F8F36FF" w14:textId="77777777" w:rsidTr="00C04301">
        <w:trPr>
          <w:trHeight w:val="339"/>
        </w:trPr>
        <w:tc>
          <w:tcPr>
            <w:tcW w:w="3072" w:type="dxa"/>
          </w:tcPr>
          <w:p w14:paraId="6CBEB625" w14:textId="77777777" w:rsidR="00D01F24" w:rsidRPr="00D47443" w:rsidRDefault="00D01F24" w:rsidP="00505555">
            <w:pPr>
              <w:pStyle w:val="IFCNormalTextII"/>
              <w:ind w:left="0" w:firstLine="0"/>
              <w:rPr>
                <w:sz w:val="18"/>
                <w:szCs w:val="18"/>
              </w:rPr>
            </w:pPr>
          </w:p>
        </w:tc>
        <w:tc>
          <w:tcPr>
            <w:tcW w:w="3072" w:type="dxa"/>
          </w:tcPr>
          <w:p w14:paraId="6B5E8B25" w14:textId="65D0D5A5" w:rsidR="00D01F24" w:rsidRPr="00D47443" w:rsidRDefault="00D01F24" w:rsidP="00505555">
            <w:pPr>
              <w:pStyle w:val="IFCNormalTextII"/>
              <w:ind w:left="0" w:firstLine="0"/>
              <w:rPr>
                <w:sz w:val="18"/>
                <w:szCs w:val="18"/>
              </w:rPr>
            </w:pPr>
            <w:r w:rsidRPr="00D47443">
              <w:rPr>
                <w:sz w:val="18"/>
                <w:szCs w:val="18"/>
              </w:rPr>
              <w:t>KUESIONER Daki Gunung &amp; Panjat Tebing</w:t>
            </w:r>
          </w:p>
        </w:tc>
        <w:tc>
          <w:tcPr>
            <w:tcW w:w="3072" w:type="dxa"/>
          </w:tcPr>
          <w:p w14:paraId="250D0540" w14:textId="68996577" w:rsidR="00D01F24" w:rsidRPr="00D47443" w:rsidRDefault="00D01F24" w:rsidP="00D01F24">
            <w:pPr>
              <w:pStyle w:val="IFCNormalTextII"/>
              <w:ind w:left="0" w:firstLine="0"/>
              <w:rPr>
                <w:rFonts w:eastAsia="Times New Roman"/>
                <w:sz w:val="18"/>
                <w:szCs w:val="18"/>
                <w:lang w:val="id-ID" w:eastAsia="id-ID"/>
              </w:rPr>
            </w:pPr>
            <w:r w:rsidRPr="00D47443">
              <w:rPr>
                <w:rFonts w:eastAsia="Times New Roman"/>
                <w:sz w:val="18"/>
                <w:szCs w:val="18"/>
                <w:lang w:val="id-ID" w:eastAsia="id-ID"/>
              </w:rPr>
              <w:t>OP/UW/0104/011501</w:t>
            </w:r>
          </w:p>
        </w:tc>
      </w:tr>
      <w:tr w:rsidR="00D01F24" w:rsidRPr="00D47443" w14:paraId="57A75880" w14:textId="77777777" w:rsidTr="00C04301">
        <w:trPr>
          <w:trHeight w:val="339"/>
        </w:trPr>
        <w:tc>
          <w:tcPr>
            <w:tcW w:w="3072" w:type="dxa"/>
          </w:tcPr>
          <w:p w14:paraId="44E76C02" w14:textId="77777777" w:rsidR="00D01F24" w:rsidRPr="00D47443" w:rsidRDefault="00D01F24" w:rsidP="00505555">
            <w:pPr>
              <w:pStyle w:val="IFCNormalTextII"/>
              <w:ind w:left="0" w:firstLine="0"/>
              <w:rPr>
                <w:sz w:val="18"/>
                <w:szCs w:val="18"/>
              </w:rPr>
            </w:pPr>
          </w:p>
        </w:tc>
        <w:tc>
          <w:tcPr>
            <w:tcW w:w="3072" w:type="dxa"/>
          </w:tcPr>
          <w:p w14:paraId="7D275DEB" w14:textId="16602C65" w:rsidR="00D01F24" w:rsidRPr="00D47443" w:rsidRDefault="00D01F24" w:rsidP="00505555">
            <w:pPr>
              <w:pStyle w:val="IFCNormalTextII"/>
              <w:ind w:left="0" w:firstLine="0"/>
              <w:rPr>
                <w:sz w:val="18"/>
                <w:szCs w:val="18"/>
              </w:rPr>
            </w:pPr>
            <w:r w:rsidRPr="00D47443">
              <w:rPr>
                <w:sz w:val="18"/>
                <w:szCs w:val="18"/>
              </w:rPr>
              <w:t>KUESIONER Menyelam</w:t>
            </w:r>
          </w:p>
        </w:tc>
        <w:tc>
          <w:tcPr>
            <w:tcW w:w="3072" w:type="dxa"/>
          </w:tcPr>
          <w:p w14:paraId="6A4AEE5D" w14:textId="79E46946" w:rsidR="00D01F24" w:rsidRPr="00D47443" w:rsidRDefault="00D01F24" w:rsidP="00D01F24">
            <w:pPr>
              <w:pStyle w:val="IFCNormalTextII"/>
              <w:ind w:left="0" w:firstLine="0"/>
              <w:rPr>
                <w:rFonts w:eastAsia="Times New Roman"/>
                <w:sz w:val="18"/>
                <w:szCs w:val="18"/>
                <w:lang w:val="id-ID" w:eastAsia="id-ID"/>
              </w:rPr>
            </w:pPr>
            <w:r w:rsidRPr="00D47443">
              <w:rPr>
                <w:rFonts w:eastAsia="Times New Roman"/>
                <w:sz w:val="18"/>
                <w:szCs w:val="18"/>
                <w:lang w:val="id-ID" w:eastAsia="id-ID"/>
              </w:rPr>
              <w:t>OP/UW/0113/011501</w:t>
            </w:r>
          </w:p>
        </w:tc>
      </w:tr>
      <w:tr w:rsidR="00D01F24" w:rsidRPr="00D47443" w14:paraId="251F1BDB" w14:textId="77777777" w:rsidTr="00C04301">
        <w:trPr>
          <w:trHeight w:val="339"/>
        </w:trPr>
        <w:tc>
          <w:tcPr>
            <w:tcW w:w="3072" w:type="dxa"/>
          </w:tcPr>
          <w:p w14:paraId="3B82C22D" w14:textId="77777777" w:rsidR="00D01F24" w:rsidRPr="00D47443" w:rsidRDefault="00D01F24" w:rsidP="00505555">
            <w:pPr>
              <w:pStyle w:val="IFCNormalTextII"/>
              <w:ind w:left="0" w:firstLine="0"/>
              <w:rPr>
                <w:sz w:val="18"/>
                <w:szCs w:val="18"/>
              </w:rPr>
            </w:pPr>
          </w:p>
        </w:tc>
        <w:tc>
          <w:tcPr>
            <w:tcW w:w="3072" w:type="dxa"/>
          </w:tcPr>
          <w:p w14:paraId="22600BD2" w14:textId="3DEBA3FD" w:rsidR="00D01F24" w:rsidRPr="00D47443" w:rsidRDefault="00D01F24" w:rsidP="00505555">
            <w:pPr>
              <w:pStyle w:val="IFCNormalTextII"/>
              <w:ind w:left="0" w:firstLine="0"/>
              <w:rPr>
                <w:sz w:val="18"/>
                <w:szCs w:val="18"/>
              </w:rPr>
            </w:pPr>
            <w:r w:rsidRPr="00D47443">
              <w:rPr>
                <w:sz w:val="18"/>
                <w:szCs w:val="18"/>
              </w:rPr>
              <w:t>KUESIONER Olahraga Balap</w:t>
            </w:r>
          </w:p>
        </w:tc>
        <w:tc>
          <w:tcPr>
            <w:tcW w:w="3072" w:type="dxa"/>
          </w:tcPr>
          <w:p w14:paraId="59B2381A" w14:textId="1CAD3D3A" w:rsidR="00D01F24" w:rsidRPr="00D47443" w:rsidRDefault="00D01F24" w:rsidP="00D01F24">
            <w:pPr>
              <w:pStyle w:val="IFCNormalTextII"/>
              <w:ind w:left="0" w:firstLine="0"/>
              <w:rPr>
                <w:rFonts w:eastAsia="Times New Roman"/>
                <w:sz w:val="18"/>
                <w:szCs w:val="18"/>
                <w:lang w:val="id-ID" w:eastAsia="id-ID"/>
              </w:rPr>
            </w:pPr>
            <w:r w:rsidRPr="00D47443">
              <w:rPr>
                <w:rFonts w:eastAsia="Times New Roman"/>
                <w:sz w:val="18"/>
                <w:szCs w:val="18"/>
                <w:lang w:val="id-ID" w:eastAsia="id-ID"/>
              </w:rPr>
              <w:t>OP/UW/0115/011501</w:t>
            </w:r>
          </w:p>
        </w:tc>
      </w:tr>
      <w:tr w:rsidR="00D01F24" w:rsidRPr="00D47443" w14:paraId="04AEF41B" w14:textId="77777777" w:rsidTr="00C04301">
        <w:trPr>
          <w:trHeight w:val="339"/>
        </w:trPr>
        <w:tc>
          <w:tcPr>
            <w:tcW w:w="3072" w:type="dxa"/>
          </w:tcPr>
          <w:p w14:paraId="30A6063B" w14:textId="77777777" w:rsidR="00D01F24" w:rsidRPr="00D47443" w:rsidRDefault="00D01F24" w:rsidP="00505555">
            <w:pPr>
              <w:pStyle w:val="IFCNormalTextII"/>
              <w:ind w:left="0" w:firstLine="0"/>
              <w:rPr>
                <w:sz w:val="18"/>
                <w:szCs w:val="18"/>
              </w:rPr>
            </w:pPr>
          </w:p>
        </w:tc>
        <w:tc>
          <w:tcPr>
            <w:tcW w:w="3072" w:type="dxa"/>
          </w:tcPr>
          <w:p w14:paraId="6C49CCB0" w14:textId="73C47701" w:rsidR="00D01F24" w:rsidRPr="00D47443" w:rsidRDefault="00E974D8" w:rsidP="00505555">
            <w:pPr>
              <w:pStyle w:val="IFCNormalTextII"/>
              <w:ind w:left="0" w:firstLine="0"/>
              <w:rPr>
                <w:sz w:val="18"/>
                <w:szCs w:val="18"/>
              </w:rPr>
            </w:pPr>
            <w:r w:rsidRPr="00D47443">
              <w:rPr>
                <w:sz w:val="18"/>
                <w:szCs w:val="18"/>
              </w:rPr>
              <w:t>KUESIONER Penerbangan</w:t>
            </w:r>
          </w:p>
        </w:tc>
        <w:tc>
          <w:tcPr>
            <w:tcW w:w="3072" w:type="dxa"/>
          </w:tcPr>
          <w:p w14:paraId="663E722C" w14:textId="1ED7515E" w:rsidR="00D01F24" w:rsidRPr="00D47443" w:rsidRDefault="00E974D8" w:rsidP="00D01F24">
            <w:pPr>
              <w:pStyle w:val="IFCNormalTextII"/>
              <w:ind w:left="0" w:firstLine="0"/>
              <w:rPr>
                <w:rFonts w:eastAsia="Times New Roman"/>
                <w:sz w:val="18"/>
                <w:szCs w:val="18"/>
                <w:lang w:val="id-ID" w:eastAsia="id-ID"/>
              </w:rPr>
            </w:pPr>
            <w:r w:rsidRPr="00D47443">
              <w:rPr>
                <w:rFonts w:eastAsia="Times New Roman"/>
                <w:sz w:val="18"/>
                <w:szCs w:val="18"/>
                <w:lang w:val="id-ID" w:eastAsia="id-ID"/>
              </w:rPr>
              <w:t>OP/UW/0116/011501</w:t>
            </w:r>
          </w:p>
        </w:tc>
      </w:tr>
      <w:tr w:rsidR="00E974D8" w:rsidRPr="00D47443" w14:paraId="456BE636" w14:textId="77777777" w:rsidTr="00C04301">
        <w:trPr>
          <w:trHeight w:val="339"/>
        </w:trPr>
        <w:tc>
          <w:tcPr>
            <w:tcW w:w="3072" w:type="dxa"/>
          </w:tcPr>
          <w:p w14:paraId="1B9137AD" w14:textId="77777777" w:rsidR="00E974D8" w:rsidRPr="00D47443" w:rsidRDefault="00E974D8" w:rsidP="00505555">
            <w:pPr>
              <w:pStyle w:val="IFCNormalTextII"/>
              <w:ind w:left="0" w:firstLine="0"/>
              <w:rPr>
                <w:sz w:val="18"/>
                <w:szCs w:val="18"/>
              </w:rPr>
            </w:pPr>
          </w:p>
        </w:tc>
        <w:tc>
          <w:tcPr>
            <w:tcW w:w="3072" w:type="dxa"/>
          </w:tcPr>
          <w:p w14:paraId="2D11B540" w14:textId="045A227A" w:rsidR="00E974D8" w:rsidRPr="00D47443" w:rsidRDefault="00E974D8" w:rsidP="00505555">
            <w:pPr>
              <w:pStyle w:val="IFCNormalTextII"/>
              <w:ind w:left="0" w:firstLine="0"/>
              <w:rPr>
                <w:sz w:val="18"/>
                <w:szCs w:val="18"/>
              </w:rPr>
            </w:pPr>
            <w:r w:rsidRPr="00D47443">
              <w:rPr>
                <w:sz w:val="18"/>
                <w:szCs w:val="18"/>
              </w:rPr>
              <w:t>KUESIONER Pertambangan</w:t>
            </w:r>
          </w:p>
        </w:tc>
        <w:tc>
          <w:tcPr>
            <w:tcW w:w="3072" w:type="dxa"/>
          </w:tcPr>
          <w:p w14:paraId="1B632414" w14:textId="3510606B" w:rsidR="00E974D8" w:rsidRPr="00D47443" w:rsidRDefault="00E974D8" w:rsidP="00D01F24">
            <w:pPr>
              <w:pStyle w:val="IFCNormalTextII"/>
              <w:ind w:left="0" w:firstLine="0"/>
              <w:rPr>
                <w:rFonts w:eastAsia="Times New Roman"/>
                <w:sz w:val="18"/>
                <w:szCs w:val="18"/>
                <w:lang w:val="id-ID" w:eastAsia="id-ID"/>
              </w:rPr>
            </w:pPr>
            <w:r w:rsidRPr="00D47443">
              <w:rPr>
                <w:rFonts w:eastAsia="Times New Roman"/>
                <w:sz w:val="18"/>
                <w:szCs w:val="18"/>
                <w:lang w:val="id-ID" w:eastAsia="id-ID"/>
              </w:rPr>
              <w:t>OP/UW/0117/011501</w:t>
            </w:r>
          </w:p>
        </w:tc>
      </w:tr>
      <w:tr w:rsidR="00E974D8" w:rsidRPr="00D47443" w14:paraId="71F40E10" w14:textId="77777777" w:rsidTr="00C04301">
        <w:trPr>
          <w:trHeight w:val="339"/>
        </w:trPr>
        <w:tc>
          <w:tcPr>
            <w:tcW w:w="3072" w:type="dxa"/>
          </w:tcPr>
          <w:p w14:paraId="00F87A31" w14:textId="77777777" w:rsidR="00E974D8" w:rsidRPr="00D47443" w:rsidRDefault="00E974D8" w:rsidP="00505555">
            <w:pPr>
              <w:pStyle w:val="IFCNormalTextII"/>
              <w:ind w:left="0" w:firstLine="0"/>
              <w:rPr>
                <w:sz w:val="18"/>
                <w:szCs w:val="18"/>
              </w:rPr>
            </w:pPr>
          </w:p>
        </w:tc>
        <w:tc>
          <w:tcPr>
            <w:tcW w:w="3072" w:type="dxa"/>
          </w:tcPr>
          <w:p w14:paraId="577457CE" w14:textId="696BB4E6" w:rsidR="00E974D8" w:rsidRPr="00D47443" w:rsidRDefault="00E974D8" w:rsidP="00505555">
            <w:pPr>
              <w:pStyle w:val="IFCNormalTextII"/>
              <w:ind w:left="0" w:firstLine="0"/>
              <w:rPr>
                <w:sz w:val="18"/>
                <w:szCs w:val="18"/>
              </w:rPr>
            </w:pPr>
            <w:r w:rsidRPr="00D47443">
              <w:rPr>
                <w:sz w:val="18"/>
                <w:szCs w:val="18"/>
              </w:rPr>
              <w:t>KUESIONER Terbang Layang</w:t>
            </w:r>
          </w:p>
        </w:tc>
        <w:tc>
          <w:tcPr>
            <w:tcW w:w="3072" w:type="dxa"/>
          </w:tcPr>
          <w:p w14:paraId="255967E9" w14:textId="6881B426" w:rsidR="00E974D8" w:rsidRPr="00D47443" w:rsidRDefault="00E974D8" w:rsidP="00D01F24">
            <w:pPr>
              <w:pStyle w:val="IFCNormalTextII"/>
              <w:ind w:left="0" w:firstLine="0"/>
              <w:rPr>
                <w:rFonts w:eastAsia="Times New Roman"/>
                <w:sz w:val="18"/>
                <w:szCs w:val="18"/>
                <w:lang w:val="id-ID" w:eastAsia="id-ID"/>
              </w:rPr>
            </w:pPr>
            <w:r w:rsidRPr="00D47443">
              <w:rPr>
                <w:rFonts w:eastAsia="Times New Roman"/>
                <w:sz w:val="18"/>
                <w:szCs w:val="18"/>
                <w:lang w:val="id-ID" w:eastAsia="id-ID"/>
              </w:rPr>
              <w:t>OP/UW/0118/011501</w:t>
            </w:r>
          </w:p>
        </w:tc>
      </w:tr>
      <w:tr w:rsidR="00E974D8" w:rsidRPr="00D47443" w14:paraId="50EC527D" w14:textId="77777777" w:rsidTr="00C04301">
        <w:trPr>
          <w:trHeight w:val="339"/>
        </w:trPr>
        <w:tc>
          <w:tcPr>
            <w:tcW w:w="3072" w:type="dxa"/>
          </w:tcPr>
          <w:p w14:paraId="218977F7" w14:textId="77777777" w:rsidR="00E974D8" w:rsidRPr="00D47443" w:rsidRDefault="00E974D8" w:rsidP="00505555">
            <w:pPr>
              <w:pStyle w:val="IFCNormalTextII"/>
              <w:ind w:left="0" w:firstLine="0"/>
              <w:rPr>
                <w:sz w:val="18"/>
                <w:szCs w:val="18"/>
              </w:rPr>
            </w:pPr>
          </w:p>
        </w:tc>
        <w:tc>
          <w:tcPr>
            <w:tcW w:w="3072" w:type="dxa"/>
          </w:tcPr>
          <w:p w14:paraId="31CBF701" w14:textId="2D823CED" w:rsidR="00E974D8" w:rsidRPr="00D47443" w:rsidRDefault="00E974D8" w:rsidP="00505555">
            <w:pPr>
              <w:pStyle w:val="IFCNormalTextII"/>
              <w:ind w:left="0" w:firstLine="0"/>
              <w:rPr>
                <w:sz w:val="18"/>
                <w:szCs w:val="18"/>
              </w:rPr>
            </w:pPr>
            <w:r w:rsidRPr="00D47443">
              <w:rPr>
                <w:sz w:val="18"/>
                <w:szCs w:val="18"/>
              </w:rPr>
              <w:t>KUESIONER TNI atau Polri</w:t>
            </w:r>
          </w:p>
        </w:tc>
        <w:tc>
          <w:tcPr>
            <w:tcW w:w="3072" w:type="dxa"/>
          </w:tcPr>
          <w:p w14:paraId="78CFA4A5" w14:textId="713EE9BE" w:rsidR="00E974D8" w:rsidRPr="00D47443" w:rsidRDefault="00E974D8" w:rsidP="00E974D8">
            <w:pPr>
              <w:pStyle w:val="IFCNormalTextII"/>
              <w:ind w:left="0" w:firstLine="0"/>
              <w:rPr>
                <w:rFonts w:eastAsia="Times New Roman"/>
                <w:sz w:val="18"/>
                <w:szCs w:val="18"/>
                <w:lang w:val="id-ID" w:eastAsia="id-ID"/>
              </w:rPr>
            </w:pPr>
            <w:r w:rsidRPr="00D47443">
              <w:rPr>
                <w:rFonts w:eastAsia="Times New Roman"/>
                <w:sz w:val="18"/>
                <w:szCs w:val="18"/>
                <w:lang w:val="id-ID" w:eastAsia="id-ID"/>
              </w:rPr>
              <w:t>OP/UW/0102/011501</w:t>
            </w:r>
          </w:p>
        </w:tc>
      </w:tr>
    </w:tbl>
    <w:p w14:paraId="7298348B" w14:textId="77777777" w:rsidR="004B3A22" w:rsidRDefault="004B3A22" w:rsidP="00505555">
      <w:pPr>
        <w:pStyle w:val="IFCNormalTextII"/>
        <w:ind w:left="840" w:firstLine="0"/>
      </w:pPr>
    </w:p>
    <w:p w14:paraId="1426C3FD" w14:textId="77777777" w:rsidR="00416CC4" w:rsidRDefault="00416CC4" w:rsidP="00505555">
      <w:pPr>
        <w:pStyle w:val="IFCNormalTextII"/>
        <w:ind w:left="840" w:firstLine="0"/>
      </w:pPr>
    </w:p>
    <w:p w14:paraId="6CFF0DF6" w14:textId="29137E20" w:rsidR="00416CC4" w:rsidRDefault="00416CC4" w:rsidP="00416CC4">
      <w:pPr>
        <w:pStyle w:val="IFCHeading1X"/>
        <w:spacing w:before="240"/>
        <w:jc w:val="both"/>
        <w:rPr>
          <w:rFonts w:ascii="Arial" w:hAnsi="Arial" w:cs="Arial"/>
        </w:rPr>
      </w:pPr>
      <w:bookmarkStart w:id="323" w:name="_Toc453154122"/>
      <w:r>
        <w:rPr>
          <w:rFonts w:ascii="Arial" w:hAnsi="Arial" w:cs="Arial"/>
        </w:rPr>
        <w:lastRenderedPageBreak/>
        <w:t>To capture proof of identification</w:t>
      </w:r>
      <w:bookmarkEnd w:id="323"/>
    </w:p>
    <w:p w14:paraId="690E6C6D" w14:textId="58EA8DC6" w:rsidR="00DC36B8" w:rsidRDefault="00DC36B8" w:rsidP="00505555">
      <w:pPr>
        <w:pStyle w:val="IFCNormalTextII"/>
        <w:ind w:left="840" w:firstLine="0"/>
      </w:pPr>
      <w:r>
        <w:t>This module is to capture the identification proof.</w:t>
      </w:r>
      <w:r w:rsidR="00867EB9">
        <w:t xml:space="preserve"> </w:t>
      </w:r>
    </w:p>
    <w:p w14:paraId="2E39730A" w14:textId="1236D323" w:rsidR="00416CC4" w:rsidRDefault="00416CC4" w:rsidP="00505555">
      <w:pPr>
        <w:pStyle w:val="IFCNormalTextII"/>
        <w:ind w:left="840" w:firstLine="0"/>
      </w:pPr>
      <w:r w:rsidRPr="00416CC4">
        <w:rPr>
          <w:noProof/>
          <w:lang w:eastAsia="en-US"/>
        </w:rPr>
        <w:drawing>
          <wp:inline distT="0" distB="0" distL="0" distR="0" wp14:anchorId="5C4E9179" wp14:editId="5637B639">
            <wp:extent cx="5040000" cy="3262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5040000" cy="3262000"/>
                    </a:xfrm>
                    <a:prstGeom prst="rect">
                      <a:avLst/>
                    </a:prstGeom>
                  </pic:spPr>
                </pic:pic>
              </a:graphicData>
            </a:graphic>
          </wp:inline>
        </w:drawing>
      </w:r>
    </w:p>
    <w:p w14:paraId="2916A6DF" w14:textId="77777777" w:rsidR="002B6154" w:rsidRDefault="002B6154" w:rsidP="00505555">
      <w:pPr>
        <w:pStyle w:val="IFCNormalTextII"/>
        <w:ind w:left="840" w:firstLine="0"/>
      </w:pPr>
    </w:p>
    <w:p w14:paraId="5E691533" w14:textId="1BCF136F" w:rsidR="004D29B6" w:rsidRDefault="004D29B6" w:rsidP="00505555">
      <w:pPr>
        <w:pStyle w:val="IFCNormalTextII"/>
        <w:ind w:left="840" w:firstLine="0"/>
      </w:pPr>
      <w:r w:rsidRPr="004D29B6">
        <w:rPr>
          <w:noProof/>
          <w:lang w:eastAsia="en-US"/>
        </w:rPr>
        <w:drawing>
          <wp:inline distT="0" distB="0" distL="0" distR="0" wp14:anchorId="722951DA" wp14:editId="081D867F">
            <wp:extent cx="5040000" cy="3586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5040000" cy="3586800"/>
                    </a:xfrm>
                    <a:prstGeom prst="rect">
                      <a:avLst/>
                    </a:prstGeom>
                  </pic:spPr>
                </pic:pic>
              </a:graphicData>
            </a:graphic>
          </wp:inline>
        </w:drawing>
      </w:r>
    </w:p>
    <w:p w14:paraId="2E160A52" w14:textId="77777777" w:rsidR="000161AB" w:rsidRDefault="000161AB" w:rsidP="00505555">
      <w:pPr>
        <w:pStyle w:val="IFCNormalTextII"/>
        <w:ind w:left="840" w:firstLine="0"/>
      </w:pPr>
    </w:p>
    <w:p w14:paraId="6FBD61D1" w14:textId="2BCF0F30" w:rsidR="00C8127C" w:rsidRPr="000161AB" w:rsidRDefault="00166D31" w:rsidP="00505555">
      <w:pPr>
        <w:pStyle w:val="IFCNormalTextII"/>
        <w:ind w:left="840" w:firstLine="0"/>
        <w:rPr>
          <w:b/>
        </w:rPr>
      </w:pPr>
      <w:r w:rsidRPr="000161AB">
        <w:rPr>
          <w:b/>
        </w:rPr>
        <w:lastRenderedPageBreak/>
        <w:t>Document Type List</w:t>
      </w:r>
      <w:r w:rsidR="00867EB9">
        <w:rPr>
          <w:b/>
        </w:rPr>
        <w:t xml:space="preserve"> </w:t>
      </w:r>
      <w:del w:id="324" w:author="Andy Phan" w:date="2016-05-31T07:51:00Z">
        <w:r w:rsidR="00867EB9" w:rsidRPr="00867EB9" w:rsidDel="00F05C28">
          <w:rPr>
            <w:b/>
            <w:color w:val="FF0000"/>
            <w:highlight w:val="yellow"/>
          </w:rPr>
          <w:delText>&lt;pending supporting document list from Daniel&gt;</w:delText>
        </w:r>
      </w:del>
    </w:p>
    <w:tbl>
      <w:tblPr>
        <w:tblStyle w:val="TableGrid"/>
        <w:tblW w:w="0" w:type="auto"/>
        <w:tblInd w:w="840" w:type="dxa"/>
        <w:tblLook w:val="04A0" w:firstRow="1" w:lastRow="0" w:firstColumn="1" w:lastColumn="0" w:noHBand="0" w:noVBand="1"/>
      </w:tblPr>
      <w:tblGrid>
        <w:gridCol w:w="2927"/>
        <w:gridCol w:w="2505"/>
        <w:gridCol w:w="2944"/>
      </w:tblGrid>
      <w:tr w:rsidR="005B1E29" w:rsidRPr="008E4D3E" w14:paraId="71B1F526" w14:textId="77777777" w:rsidTr="008E4D3E">
        <w:tc>
          <w:tcPr>
            <w:tcW w:w="2927" w:type="dxa"/>
            <w:shd w:val="clear" w:color="auto" w:fill="F2F2F2" w:themeFill="background1" w:themeFillShade="F2"/>
          </w:tcPr>
          <w:p w14:paraId="67198503" w14:textId="37AFE8A2" w:rsidR="005B1E29" w:rsidRPr="008E4D3E" w:rsidRDefault="005B1E29" w:rsidP="008E4D3E">
            <w:pPr>
              <w:pStyle w:val="IFCNormalTextII"/>
              <w:spacing w:line="240" w:lineRule="auto"/>
              <w:ind w:left="0" w:firstLine="0"/>
              <w:rPr>
                <w:sz w:val="18"/>
              </w:rPr>
            </w:pPr>
            <w:r w:rsidRPr="008E4D3E">
              <w:rPr>
                <w:sz w:val="18"/>
              </w:rPr>
              <w:t>Document Type</w:t>
            </w:r>
          </w:p>
        </w:tc>
        <w:tc>
          <w:tcPr>
            <w:tcW w:w="2505" w:type="dxa"/>
            <w:shd w:val="clear" w:color="auto" w:fill="F2F2F2" w:themeFill="background1" w:themeFillShade="F2"/>
          </w:tcPr>
          <w:p w14:paraId="1207BF4F" w14:textId="145E3AA8" w:rsidR="005B1E29" w:rsidRPr="008E4D3E" w:rsidRDefault="005B1E29" w:rsidP="008E4D3E">
            <w:pPr>
              <w:pStyle w:val="IFCNormalTextII"/>
              <w:spacing w:line="240" w:lineRule="auto"/>
              <w:ind w:left="0" w:firstLine="0"/>
              <w:rPr>
                <w:sz w:val="18"/>
              </w:rPr>
            </w:pPr>
            <w:r w:rsidRPr="008E4D3E">
              <w:rPr>
                <w:sz w:val="18"/>
              </w:rPr>
              <w:t>Number of Side</w:t>
            </w:r>
          </w:p>
        </w:tc>
        <w:tc>
          <w:tcPr>
            <w:tcW w:w="2944" w:type="dxa"/>
            <w:shd w:val="clear" w:color="auto" w:fill="F2F2F2" w:themeFill="background1" w:themeFillShade="F2"/>
          </w:tcPr>
          <w:p w14:paraId="5910B9BA" w14:textId="4EF116E2" w:rsidR="005B1E29" w:rsidRPr="008E4D3E" w:rsidRDefault="005B1E29" w:rsidP="008E4D3E">
            <w:pPr>
              <w:pStyle w:val="IFCNormalTextII"/>
              <w:spacing w:line="240" w:lineRule="auto"/>
              <w:ind w:left="0" w:firstLine="0"/>
              <w:rPr>
                <w:sz w:val="18"/>
              </w:rPr>
            </w:pPr>
            <w:r w:rsidRPr="008E4D3E">
              <w:rPr>
                <w:sz w:val="18"/>
              </w:rPr>
              <w:t>Mandatory Side</w:t>
            </w:r>
          </w:p>
        </w:tc>
      </w:tr>
      <w:tr w:rsidR="005B1E29" w:rsidRPr="008E4D3E" w14:paraId="26481DE7" w14:textId="77777777" w:rsidTr="005B1E29">
        <w:tc>
          <w:tcPr>
            <w:tcW w:w="2927" w:type="dxa"/>
          </w:tcPr>
          <w:p w14:paraId="5316B82D" w14:textId="7DFCF8A6" w:rsidR="005B1E29" w:rsidRPr="008E4D3E" w:rsidRDefault="005B1E29" w:rsidP="008E4D3E">
            <w:pPr>
              <w:pStyle w:val="IFCNormalTextII"/>
              <w:spacing w:line="240" w:lineRule="auto"/>
              <w:ind w:left="0" w:firstLine="0"/>
              <w:rPr>
                <w:sz w:val="18"/>
              </w:rPr>
            </w:pPr>
            <w:r w:rsidRPr="008E4D3E">
              <w:rPr>
                <w:sz w:val="18"/>
              </w:rPr>
              <w:t>KTP</w:t>
            </w:r>
          </w:p>
        </w:tc>
        <w:tc>
          <w:tcPr>
            <w:tcW w:w="2505" w:type="dxa"/>
          </w:tcPr>
          <w:p w14:paraId="7B66086D" w14:textId="6CDBEC4B" w:rsidR="005B1E29" w:rsidRPr="008E4D3E" w:rsidRDefault="005B1E29" w:rsidP="008E4D3E">
            <w:pPr>
              <w:pStyle w:val="IFCNormalTextII"/>
              <w:spacing w:line="240" w:lineRule="auto"/>
              <w:ind w:left="0" w:firstLine="0"/>
              <w:rPr>
                <w:sz w:val="18"/>
              </w:rPr>
            </w:pPr>
            <w:r w:rsidRPr="008E4D3E">
              <w:rPr>
                <w:sz w:val="18"/>
              </w:rPr>
              <w:t>Front only</w:t>
            </w:r>
          </w:p>
        </w:tc>
        <w:tc>
          <w:tcPr>
            <w:tcW w:w="2944" w:type="dxa"/>
          </w:tcPr>
          <w:p w14:paraId="29A47C7A" w14:textId="4C04D9FA" w:rsidR="005B1E29" w:rsidRPr="008E4D3E" w:rsidRDefault="005B1E29" w:rsidP="008E4D3E">
            <w:pPr>
              <w:pStyle w:val="IFCNormalTextII"/>
              <w:spacing w:line="240" w:lineRule="auto"/>
              <w:ind w:left="0" w:firstLine="0"/>
              <w:rPr>
                <w:sz w:val="18"/>
              </w:rPr>
            </w:pPr>
            <w:r w:rsidRPr="008E4D3E">
              <w:rPr>
                <w:sz w:val="18"/>
              </w:rPr>
              <w:t>Front</w:t>
            </w:r>
          </w:p>
        </w:tc>
      </w:tr>
      <w:tr w:rsidR="005B1E29" w:rsidRPr="008E4D3E" w14:paraId="2671DC08" w14:textId="77777777" w:rsidTr="005B1E29">
        <w:tc>
          <w:tcPr>
            <w:tcW w:w="2927" w:type="dxa"/>
          </w:tcPr>
          <w:p w14:paraId="0411F38E" w14:textId="482A565D" w:rsidR="005B1E29" w:rsidRPr="008E4D3E" w:rsidRDefault="005B1E29" w:rsidP="008E4D3E">
            <w:pPr>
              <w:pStyle w:val="IFCNormalTextII"/>
              <w:spacing w:line="240" w:lineRule="auto"/>
              <w:ind w:left="0" w:firstLine="0"/>
              <w:rPr>
                <w:sz w:val="18"/>
              </w:rPr>
            </w:pPr>
            <w:r w:rsidRPr="008E4D3E">
              <w:rPr>
                <w:sz w:val="18"/>
              </w:rPr>
              <w:t>Pasport</w:t>
            </w:r>
            <w:ins w:id="325" w:author="Andy Phan" w:date="2016-05-31T07:50:00Z">
              <w:r w:rsidR="00EE64DA">
                <w:rPr>
                  <w:sz w:val="18"/>
                </w:rPr>
                <w:t xml:space="preserve"> &amp; Kitap</w:t>
              </w:r>
            </w:ins>
          </w:p>
        </w:tc>
        <w:tc>
          <w:tcPr>
            <w:tcW w:w="2505" w:type="dxa"/>
          </w:tcPr>
          <w:p w14:paraId="3FB93EEA" w14:textId="6B20E501" w:rsidR="005B1E29" w:rsidRPr="008E4D3E" w:rsidRDefault="003F0465" w:rsidP="008E4D3E">
            <w:pPr>
              <w:pStyle w:val="IFCNormalTextII"/>
              <w:spacing w:line="240" w:lineRule="auto"/>
              <w:ind w:left="0" w:firstLine="0"/>
              <w:rPr>
                <w:sz w:val="18"/>
              </w:rPr>
            </w:pPr>
            <w:ins w:id="326" w:author="Andy Phan" w:date="2016-05-31T07:50:00Z">
              <w:r>
                <w:rPr>
                  <w:sz w:val="18"/>
                </w:rPr>
                <w:t>Passport Front &amp; Kitap Front</w:t>
              </w:r>
            </w:ins>
            <w:del w:id="327" w:author="Andy Phan" w:date="2016-05-31T07:50:00Z">
              <w:r w:rsidR="005B1E29" w:rsidRPr="008E4D3E" w:rsidDel="003F0465">
                <w:rPr>
                  <w:sz w:val="18"/>
                </w:rPr>
                <w:delText>Front only</w:delText>
              </w:r>
            </w:del>
          </w:p>
        </w:tc>
        <w:tc>
          <w:tcPr>
            <w:tcW w:w="2944" w:type="dxa"/>
          </w:tcPr>
          <w:p w14:paraId="40AF76EB" w14:textId="31D78216" w:rsidR="005B1E29" w:rsidRPr="008E4D3E" w:rsidRDefault="005B1E29" w:rsidP="008E4D3E">
            <w:pPr>
              <w:pStyle w:val="IFCNormalTextII"/>
              <w:spacing w:line="240" w:lineRule="auto"/>
              <w:ind w:left="0" w:firstLine="0"/>
              <w:rPr>
                <w:sz w:val="18"/>
              </w:rPr>
            </w:pPr>
            <w:del w:id="328" w:author="Andy Phan" w:date="2016-05-31T07:50:00Z">
              <w:r w:rsidRPr="008E4D3E" w:rsidDel="003F0465">
                <w:rPr>
                  <w:sz w:val="18"/>
                </w:rPr>
                <w:delText>Front</w:delText>
              </w:r>
            </w:del>
            <w:ins w:id="329" w:author="Andy Phan" w:date="2016-05-31T07:50:00Z">
              <w:r w:rsidR="003F0465">
                <w:rPr>
                  <w:sz w:val="18"/>
                </w:rPr>
                <w:t>Both document front</w:t>
              </w:r>
            </w:ins>
          </w:p>
        </w:tc>
      </w:tr>
      <w:tr w:rsidR="001462F4" w:rsidRPr="008E4D3E" w14:paraId="2AF14133" w14:textId="77777777" w:rsidTr="005B1E29">
        <w:trPr>
          <w:ins w:id="330" w:author="Andy Phan" w:date="2016-05-31T08:00:00Z"/>
        </w:trPr>
        <w:tc>
          <w:tcPr>
            <w:tcW w:w="2927" w:type="dxa"/>
          </w:tcPr>
          <w:p w14:paraId="47326798" w14:textId="045F0079" w:rsidR="001462F4" w:rsidRPr="008E4D3E" w:rsidRDefault="001462F4" w:rsidP="008E4D3E">
            <w:pPr>
              <w:pStyle w:val="IFCNormalTextII"/>
              <w:spacing w:line="240" w:lineRule="auto"/>
              <w:ind w:left="0" w:firstLine="0"/>
              <w:rPr>
                <w:ins w:id="331" w:author="Andy Phan" w:date="2016-05-31T08:00:00Z"/>
                <w:sz w:val="18"/>
              </w:rPr>
            </w:pPr>
            <w:ins w:id="332" w:author="Andy Phan" w:date="2016-05-31T08:00:00Z">
              <w:r>
                <w:rPr>
                  <w:sz w:val="18"/>
                </w:rPr>
                <w:t>Lain-Lain</w:t>
              </w:r>
            </w:ins>
          </w:p>
        </w:tc>
        <w:tc>
          <w:tcPr>
            <w:tcW w:w="2505" w:type="dxa"/>
          </w:tcPr>
          <w:p w14:paraId="73BD1413" w14:textId="4BA1C53F" w:rsidR="001462F4" w:rsidRDefault="001462F4" w:rsidP="008E4D3E">
            <w:pPr>
              <w:pStyle w:val="IFCNormalTextII"/>
              <w:spacing w:line="240" w:lineRule="auto"/>
              <w:ind w:left="0" w:firstLine="0"/>
              <w:rPr>
                <w:ins w:id="333" w:author="Andy Phan" w:date="2016-05-31T08:00:00Z"/>
                <w:sz w:val="18"/>
              </w:rPr>
            </w:pPr>
            <w:ins w:id="334" w:author="Andy Phan" w:date="2016-05-31T08:00:00Z">
              <w:r>
                <w:rPr>
                  <w:sz w:val="18"/>
                </w:rPr>
                <w:t>Front only</w:t>
              </w:r>
            </w:ins>
          </w:p>
        </w:tc>
        <w:tc>
          <w:tcPr>
            <w:tcW w:w="2944" w:type="dxa"/>
          </w:tcPr>
          <w:p w14:paraId="37B80DAC" w14:textId="1818F0EF" w:rsidR="001462F4" w:rsidRPr="008E4D3E" w:rsidDel="003F0465" w:rsidRDefault="001462F4" w:rsidP="008E4D3E">
            <w:pPr>
              <w:pStyle w:val="IFCNormalTextII"/>
              <w:spacing w:line="240" w:lineRule="auto"/>
              <w:ind w:left="0" w:firstLine="0"/>
              <w:rPr>
                <w:ins w:id="335" w:author="Andy Phan" w:date="2016-05-31T08:00:00Z"/>
                <w:sz w:val="18"/>
              </w:rPr>
            </w:pPr>
            <w:ins w:id="336" w:author="Andy Phan" w:date="2016-05-31T08:00:00Z">
              <w:r>
                <w:rPr>
                  <w:sz w:val="18"/>
                </w:rPr>
                <w:t>Front</w:t>
              </w:r>
            </w:ins>
          </w:p>
        </w:tc>
      </w:tr>
    </w:tbl>
    <w:p w14:paraId="36E3E08A" w14:textId="77777777" w:rsidR="00166D31" w:rsidRDefault="00166D31" w:rsidP="00505555">
      <w:pPr>
        <w:pStyle w:val="IFCNormalTextII"/>
        <w:ind w:left="840" w:firstLine="0"/>
      </w:pPr>
    </w:p>
    <w:p w14:paraId="2C0F393B" w14:textId="632A2617" w:rsidR="00C8127C" w:rsidRDefault="00C8127C" w:rsidP="00C8127C">
      <w:pPr>
        <w:pStyle w:val="IFCHeading1X"/>
        <w:spacing w:before="240"/>
        <w:jc w:val="both"/>
        <w:rPr>
          <w:rFonts w:ascii="Arial" w:hAnsi="Arial" w:cs="Arial"/>
        </w:rPr>
      </w:pPr>
      <w:bookmarkStart w:id="337" w:name="_Toc453154123"/>
      <w:r>
        <w:rPr>
          <w:rFonts w:ascii="Arial" w:hAnsi="Arial" w:cs="Arial"/>
        </w:rPr>
        <w:t xml:space="preserve">To </w:t>
      </w:r>
      <w:r w:rsidR="002B168F">
        <w:rPr>
          <w:rFonts w:ascii="Arial" w:hAnsi="Arial" w:cs="Arial"/>
        </w:rPr>
        <w:t>obtain e-signature from respective parties</w:t>
      </w:r>
      <w:bookmarkEnd w:id="337"/>
    </w:p>
    <w:p w14:paraId="748795BD" w14:textId="10886135" w:rsidR="007D2D50" w:rsidRDefault="007D2D50" w:rsidP="00505555">
      <w:pPr>
        <w:pStyle w:val="IFCNormalTextII"/>
        <w:ind w:left="840" w:firstLine="0"/>
      </w:pPr>
      <w:r>
        <w:t>This module is to capture the digital signature of the respective parties.</w:t>
      </w:r>
    </w:p>
    <w:p w14:paraId="74CB086D" w14:textId="28C82CCF" w:rsidR="00C8127C" w:rsidRDefault="007D2D50" w:rsidP="00505555">
      <w:pPr>
        <w:pStyle w:val="IFCNormalTextII"/>
        <w:ind w:left="840" w:firstLine="0"/>
      </w:pPr>
      <w:r w:rsidRPr="007D2D50">
        <w:rPr>
          <w:noProof/>
          <w:lang w:eastAsia="en-US"/>
        </w:rPr>
        <w:drawing>
          <wp:inline distT="0" distB="0" distL="0" distR="0" wp14:anchorId="226BCC0E" wp14:editId="6E0C798D">
            <wp:extent cx="5040000" cy="3241280"/>
            <wp:effectExtent l="0" t="0" r="0" b="101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5040000" cy="3241280"/>
                    </a:xfrm>
                    <a:prstGeom prst="rect">
                      <a:avLst/>
                    </a:prstGeom>
                  </pic:spPr>
                </pic:pic>
              </a:graphicData>
            </a:graphic>
          </wp:inline>
        </w:drawing>
      </w:r>
    </w:p>
    <w:p w14:paraId="4F5E8B28" w14:textId="77777777" w:rsidR="00C8127C" w:rsidRDefault="00C8127C" w:rsidP="00505555">
      <w:pPr>
        <w:pStyle w:val="IFCNormalTextII"/>
        <w:ind w:left="840" w:firstLine="0"/>
      </w:pPr>
    </w:p>
    <w:p w14:paraId="5B05F74F" w14:textId="45D5F836" w:rsidR="007D2D50" w:rsidRDefault="007D2D50" w:rsidP="00505555">
      <w:pPr>
        <w:pStyle w:val="IFCNormalTextII"/>
        <w:ind w:left="840" w:firstLine="0"/>
      </w:pPr>
      <w:r>
        <w:t>There are 4 parties signature need to be captured based on the following matrix.</w:t>
      </w:r>
    </w:p>
    <w:tbl>
      <w:tblPr>
        <w:tblStyle w:val="TableGrid"/>
        <w:tblW w:w="0" w:type="auto"/>
        <w:tblInd w:w="840" w:type="dxa"/>
        <w:tblLook w:val="04A0" w:firstRow="1" w:lastRow="0" w:firstColumn="1" w:lastColumn="0" w:noHBand="0" w:noVBand="1"/>
      </w:tblPr>
      <w:tblGrid>
        <w:gridCol w:w="2094"/>
        <w:gridCol w:w="2094"/>
        <w:gridCol w:w="2094"/>
        <w:gridCol w:w="2094"/>
      </w:tblGrid>
      <w:tr w:rsidR="007D2D50" w:rsidRPr="008E4D3E" w14:paraId="3225EF7A" w14:textId="77777777" w:rsidTr="007D2D50">
        <w:tc>
          <w:tcPr>
            <w:tcW w:w="2304" w:type="dxa"/>
            <w:shd w:val="clear" w:color="auto" w:fill="F2F2F2" w:themeFill="background1" w:themeFillShade="F2"/>
          </w:tcPr>
          <w:p w14:paraId="2AB908CE" w14:textId="08A6C256" w:rsidR="007D2D50" w:rsidRPr="008E4D3E" w:rsidRDefault="007D2D50" w:rsidP="008E4D3E">
            <w:pPr>
              <w:pStyle w:val="IFCNormalTextII"/>
              <w:spacing w:line="240" w:lineRule="auto"/>
              <w:ind w:left="0" w:firstLine="0"/>
              <w:jc w:val="center"/>
              <w:rPr>
                <w:sz w:val="18"/>
              </w:rPr>
            </w:pPr>
            <w:r w:rsidRPr="008E4D3E">
              <w:rPr>
                <w:sz w:val="18"/>
              </w:rPr>
              <w:t>Signature Required</w:t>
            </w:r>
          </w:p>
        </w:tc>
        <w:tc>
          <w:tcPr>
            <w:tcW w:w="2304" w:type="dxa"/>
            <w:shd w:val="clear" w:color="auto" w:fill="F2F2F2" w:themeFill="background1" w:themeFillShade="F2"/>
          </w:tcPr>
          <w:p w14:paraId="17939DE8" w14:textId="1B5143C3" w:rsidR="007D2D50" w:rsidRPr="008E4D3E" w:rsidRDefault="007D2D50" w:rsidP="008E4D3E">
            <w:pPr>
              <w:pStyle w:val="IFCNormalTextII"/>
              <w:spacing w:line="240" w:lineRule="auto"/>
              <w:ind w:left="0" w:firstLine="0"/>
              <w:jc w:val="center"/>
              <w:rPr>
                <w:sz w:val="18"/>
              </w:rPr>
            </w:pPr>
            <w:r w:rsidRPr="008E4D3E">
              <w:rPr>
                <w:sz w:val="18"/>
              </w:rPr>
              <w:t>Pemegang Polis = Tertanggung</w:t>
            </w:r>
          </w:p>
        </w:tc>
        <w:tc>
          <w:tcPr>
            <w:tcW w:w="2304" w:type="dxa"/>
            <w:shd w:val="clear" w:color="auto" w:fill="F2F2F2" w:themeFill="background1" w:themeFillShade="F2"/>
          </w:tcPr>
          <w:p w14:paraId="151D834F" w14:textId="17A162F0" w:rsidR="007D2D50" w:rsidRPr="008E4D3E" w:rsidRDefault="007D2D50" w:rsidP="008E4D3E">
            <w:pPr>
              <w:pStyle w:val="IFCNormalTextII"/>
              <w:spacing w:line="240" w:lineRule="auto"/>
              <w:ind w:left="0" w:firstLine="0"/>
              <w:jc w:val="center"/>
              <w:rPr>
                <w:sz w:val="18"/>
              </w:rPr>
            </w:pPr>
            <w:r w:rsidRPr="008E4D3E">
              <w:rPr>
                <w:sz w:val="18"/>
              </w:rPr>
              <w:t>Pemegang Polis &lt;&gt; Tertanggung</w:t>
            </w:r>
          </w:p>
        </w:tc>
        <w:tc>
          <w:tcPr>
            <w:tcW w:w="2304" w:type="dxa"/>
            <w:shd w:val="clear" w:color="auto" w:fill="F2F2F2" w:themeFill="background1" w:themeFillShade="F2"/>
          </w:tcPr>
          <w:p w14:paraId="28431FC1" w14:textId="7ACD9C14" w:rsidR="00F24243" w:rsidRPr="008E4D3E" w:rsidRDefault="007D2D50" w:rsidP="008E4D3E">
            <w:pPr>
              <w:pStyle w:val="IFCNormalTextII"/>
              <w:spacing w:line="240" w:lineRule="auto"/>
              <w:ind w:left="0" w:firstLine="0"/>
              <w:jc w:val="center"/>
              <w:rPr>
                <w:sz w:val="18"/>
              </w:rPr>
            </w:pPr>
            <w:r w:rsidRPr="008E4D3E">
              <w:rPr>
                <w:sz w:val="18"/>
              </w:rPr>
              <w:t xml:space="preserve">Tertanggung &lt; </w:t>
            </w:r>
            <w:r w:rsidR="00F24243" w:rsidRPr="008E4D3E">
              <w:rPr>
                <w:sz w:val="18"/>
              </w:rPr>
              <w:t>21</w:t>
            </w:r>
          </w:p>
        </w:tc>
      </w:tr>
      <w:tr w:rsidR="007D2D50" w:rsidRPr="008E4D3E" w14:paraId="0972FC9A" w14:textId="77777777" w:rsidTr="007D2D50">
        <w:tc>
          <w:tcPr>
            <w:tcW w:w="2304" w:type="dxa"/>
          </w:tcPr>
          <w:p w14:paraId="7460F648" w14:textId="7DCB69C8" w:rsidR="007D2D50" w:rsidRPr="008E4D3E" w:rsidRDefault="007D2D50" w:rsidP="008E4D3E">
            <w:pPr>
              <w:pStyle w:val="IFCNormalTextII"/>
              <w:spacing w:line="240" w:lineRule="auto"/>
              <w:ind w:left="0" w:firstLine="0"/>
              <w:rPr>
                <w:sz w:val="18"/>
              </w:rPr>
            </w:pPr>
            <w:r w:rsidRPr="008E4D3E">
              <w:rPr>
                <w:sz w:val="18"/>
              </w:rPr>
              <w:t>Pemegang Polis</w:t>
            </w:r>
          </w:p>
        </w:tc>
        <w:tc>
          <w:tcPr>
            <w:tcW w:w="2304" w:type="dxa"/>
          </w:tcPr>
          <w:p w14:paraId="46D515A0" w14:textId="6A8E37CC" w:rsidR="007D2D50" w:rsidRPr="008E4D3E" w:rsidRDefault="007D2D50" w:rsidP="008E4D3E">
            <w:pPr>
              <w:pStyle w:val="IFCNormalTextII"/>
              <w:spacing w:line="240" w:lineRule="auto"/>
              <w:ind w:left="0" w:firstLine="0"/>
              <w:jc w:val="center"/>
              <w:rPr>
                <w:sz w:val="18"/>
              </w:rPr>
            </w:pPr>
            <w:r w:rsidRPr="008E4D3E">
              <w:rPr>
                <w:sz w:val="18"/>
              </w:rPr>
              <w:t>Yes</w:t>
            </w:r>
          </w:p>
        </w:tc>
        <w:tc>
          <w:tcPr>
            <w:tcW w:w="2304" w:type="dxa"/>
          </w:tcPr>
          <w:p w14:paraId="77AB837F" w14:textId="3325B82D" w:rsidR="007D2D50" w:rsidRPr="008E4D3E" w:rsidRDefault="007D2D50" w:rsidP="008E4D3E">
            <w:pPr>
              <w:pStyle w:val="IFCNormalTextII"/>
              <w:spacing w:line="240" w:lineRule="auto"/>
              <w:ind w:left="0" w:firstLine="0"/>
              <w:jc w:val="center"/>
              <w:rPr>
                <w:sz w:val="18"/>
              </w:rPr>
            </w:pPr>
            <w:r w:rsidRPr="008E4D3E">
              <w:rPr>
                <w:sz w:val="18"/>
              </w:rPr>
              <w:t>Yes</w:t>
            </w:r>
          </w:p>
        </w:tc>
        <w:tc>
          <w:tcPr>
            <w:tcW w:w="2304" w:type="dxa"/>
          </w:tcPr>
          <w:p w14:paraId="09E0A051" w14:textId="49176F96" w:rsidR="007D2D50" w:rsidRPr="008E4D3E" w:rsidRDefault="007D2D50" w:rsidP="008E4D3E">
            <w:pPr>
              <w:pStyle w:val="IFCNormalTextII"/>
              <w:spacing w:line="240" w:lineRule="auto"/>
              <w:ind w:left="0" w:firstLine="0"/>
              <w:jc w:val="center"/>
              <w:rPr>
                <w:sz w:val="18"/>
              </w:rPr>
            </w:pPr>
            <w:r w:rsidRPr="008E4D3E">
              <w:rPr>
                <w:sz w:val="18"/>
              </w:rPr>
              <w:t>Yes</w:t>
            </w:r>
          </w:p>
        </w:tc>
      </w:tr>
      <w:tr w:rsidR="007D2D50" w:rsidRPr="008E4D3E" w14:paraId="06F75ED5" w14:textId="77777777" w:rsidTr="007D2D50">
        <w:tc>
          <w:tcPr>
            <w:tcW w:w="2304" w:type="dxa"/>
          </w:tcPr>
          <w:p w14:paraId="18CDDD90" w14:textId="5AFDBAE3" w:rsidR="007D2D50" w:rsidRPr="008E4D3E" w:rsidRDefault="007D2D50" w:rsidP="008E4D3E">
            <w:pPr>
              <w:pStyle w:val="IFCNormalTextII"/>
              <w:spacing w:line="240" w:lineRule="auto"/>
              <w:ind w:left="0" w:firstLine="0"/>
              <w:rPr>
                <w:sz w:val="18"/>
              </w:rPr>
            </w:pPr>
            <w:r w:rsidRPr="008E4D3E">
              <w:rPr>
                <w:sz w:val="18"/>
              </w:rPr>
              <w:t>Tertanggung</w:t>
            </w:r>
          </w:p>
        </w:tc>
        <w:tc>
          <w:tcPr>
            <w:tcW w:w="2304" w:type="dxa"/>
          </w:tcPr>
          <w:p w14:paraId="2CB9AE16" w14:textId="77777777" w:rsidR="007D2D50" w:rsidRPr="008E4D3E" w:rsidRDefault="007D2D50" w:rsidP="008E4D3E">
            <w:pPr>
              <w:pStyle w:val="IFCNormalTextII"/>
              <w:spacing w:line="240" w:lineRule="auto"/>
              <w:ind w:left="0" w:firstLine="0"/>
              <w:jc w:val="center"/>
              <w:rPr>
                <w:sz w:val="18"/>
              </w:rPr>
            </w:pPr>
          </w:p>
        </w:tc>
        <w:tc>
          <w:tcPr>
            <w:tcW w:w="2304" w:type="dxa"/>
          </w:tcPr>
          <w:p w14:paraId="6A58547C" w14:textId="2320B425" w:rsidR="007D2D50" w:rsidRPr="008E4D3E" w:rsidRDefault="007D2D50" w:rsidP="008E4D3E">
            <w:pPr>
              <w:pStyle w:val="IFCNormalTextII"/>
              <w:spacing w:line="240" w:lineRule="auto"/>
              <w:ind w:left="0" w:firstLine="0"/>
              <w:jc w:val="center"/>
              <w:rPr>
                <w:sz w:val="18"/>
              </w:rPr>
            </w:pPr>
            <w:r w:rsidRPr="008E4D3E">
              <w:rPr>
                <w:sz w:val="18"/>
              </w:rPr>
              <w:t>Yes</w:t>
            </w:r>
          </w:p>
        </w:tc>
        <w:tc>
          <w:tcPr>
            <w:tcW w:w="2304" w:type="dxa"/>
          </w:tcPr>
          <w:p w14:paraId="59AE18B9" w14:textId="77777777" w:rsidR="007D2D50" w:rsidRPr="008E4D3E" w:rsidRDefault="007D2D50" w:rsidP="008E4D3E">
            <w:pPr>
              <w:pStyle w:val="IFCNormalTextII"/>
              <w:spacing w:line="240" w:lineRule="auto"/>
              <w:ind w:left="0" w:firstLine="0"/>
              <w:jc w:val="center"/>
              <w:rPr>
                <w:sz w:val="18"/>
              </w:rPr>
            </w:pPr>
          </w:p>
        </w:tc>
      </w:tr>
      <w:tr w:rsidR="007D2D50" w:rsidRPr="008E4D3E" w14:paraId="4CC78349" w14:textId="77777777" w:rsidTr="007D2D50">
        <w:tc>
          <w:tcPr>
            <w:tcW w:w="2304" w:type="dxa"/>
          </w:tcPr>
          <w:p w14:paraId="41982511" w14:textId="1D046C00" w:rsidR="007D2D50" w:rsidRPr="008E4D3E" w:rsidRDefault="007D2D50" w:rsidP="008E4D3E">
            <w:pPr>
              <w:pStyle w:val="IFCNormalTextII"/>
              <w:spacing w:line="240" w:lineRule="auto"/>
              <w:ind w:left="0" w:firstLine="0"/>
              <w:rPr>
                <w:sz w:val="18"/>
              </w:rPr>
            </w:pPr>
            <w:r w:rsidRPr="008E4D3E">
              <w:rPr>
                <w:sz w:val="18"/>
              </w:rPr>
              <w:t>Orang Tua / Wali</w:t>
            </w:r>
          </w:p>
        </w:tc>
        <w:tc>
          <w:tcPr>
            <w:tcW w:w="2304" w:type="dxa"/>
          </w:tcPr>
          <w:p w14:paraId="04D2C6FC" w14:textId="77777777" w:rsidR="007D2D50" w:rsidRPr="008E4D3E" w:rsidRDefault="007D2D50" w:rsidP="008E4D3E">
            <w:pPr>
              <w:pStyle w:val="IFCNormalTextII"/>
              <w:spacing w:line="240" w:lineRule="auto"/>
              <w:ind w:left="0" w:firstLine="0"/>
              <w:jc w:val="center"/>
              <w:rPr>
                <w:sz w:val="18"/>
              </w:rPr>
            </w:pPr>
          </w:p>
        </w:tc>
        <w:tc>
          <w:tcPr>
            <w:tcW w:w="2304" w:type="dxa"/>
          </w:tcPr>
          <w:p w14:paraId="252861CD" w14:textId="77777777" w:rsidR="007D2D50" w:rsidRPr="008E4D3E" w:rsidRDefault="007D2D50" w:rsidP="008E4D3E">
            <w:pPr>
              <w:pStyle w:val="IFCNormalTextII"/>
              <w:spacing w:line="240" w:lineRule="auto"/>
              <w:ind w:left="0" w:firstLine="0"/>
              <w:jc w:val="center"/>
              <w:rPr>
                <w:sz w:val="18"/>
              </w:rPr>
            </w:pPr>
          </w:p>
        </w:tc>
        <w:tc>
          <w:tcPr>
            <w:tcW w:w="2304" w:type="dxa"/>
          </w:tcPr>
          <w:p w14:paraId="193CCE6A" w14:textId="38ABC370" w:rsidR="007D2D50" w:rsidRPr="008E4D3E" w:rsidRDefault="007D2D50" w:rsidP="008E4D3E">
            <w:pPr>
              <w:pStyle w:val="IFCNormalTextII"/>
              <w:spacing w:line="240" w:lineRule="auto"/>
              <w:ind w:left="0" w:firstLine="0"/>
              <w:jc w:val="center"/>
              <w:rPr>
                <w:sz w:val="18"/>
              </w:rPr>
            </w:pPr>
            <w:r w:rsidRPr="008E4D3E">
              <w:rPr>
                <w:sz w:val="18"/>
              </w:rPr>
              <w:t>Yes</w:t>
            </w:r>
          </w:p>
        </w:tc>
      </w:tr>
      <w:tr w:rsidR="007D2D50" w:rsidRPr="008E4D3E" w14:paraId="17BC6FEC" w14:textId="77777777" w:rsidTr="007D2D50">
        <w:tc>
          <w:tcPr>
            <w:tcW w:w="2304" w:type="dxa"/>
          </w:tcPr>
          <w:p w14:paraId="233083A2" w14:textId="331E6CE7" w:rsidR="007D2D50" w:rsidRPr="008E4D3E" w:rsidRDefault="007D2D50" w:rsidP="008E4D3E">
            <w:pPr>
              <w:pStyle w:val="IFCNormalTextII"/>
              <w:spacing w:line="240" w:lineRule="auto"/>
              <w:ind w:left="0" w:firstLine="0"/>
              <w:rPr>
                <w:sz w:val="18"/>
              </w:rPr>
            </w:pPr>
            <w:r w:rsidRPr="008E4D3E">
              <w:rPr>
                <w:sz w:val="18"/>
              </w:rPr>
              <w:t>Tenaga Penjual</w:t>
            </w:r>
          </w:p>
        </w:tc>
        <w:tc>
          <w:tcPr>
            <w:tcW w:w="2304" w:type="dxa"/>
          </w:tcPr>
          <w:p w14:paraId="1736B3F2" w14:textId="32DF1497" w:rsidR="007D2D50" w:rsidRPr="008E4D3E" w:rsidRDefault="007D2D50" w:rsidP="008E4D3E">
            <w:pPr>
              <w:pStyle w:val="IFCNormalTextII"/>
              <w:spacing w:line="240" w:lineRule="auto"/>
              <w:ind w:left="0" w:firstLine="0"/>
              <w:jc w:val="center"/>
              <w:rPr>
                <w:sz w:val="18"/>
              </w:rPr>
            </w:pPr>
            <w:r w:rsidRPr="008E4D3E">
              <w:rPr>
                <w:sz w:val="18"/>
              </w:rPr>
              <w:t>Yes</w:t>
            </w:r>
          </w:p>
        </w:tc>
        <w:tc>
          <w:tcPr>
            <w:tcW w:w="2304" w:type="dxa"/>
          </w:tcPr>
          <w:p w14:paraId="28A21971" w14:textId="23937AEF" w:rsidR="007D2D50" w:rsidRPr="008E4D3E" w:rsidRDefault="007D2D50" w:rsidP="008E4D3E">
            <w:pPr>
              <w:pStyle w:val="IFCNormalTextII"/>
              <w:spacing w:line="240" w:lineRule="auto"/>
              <w:ind w:left="0" w:firstLine="0"/>
              <w:jc w:val="center"/>
              <w:rPr>
                <w:sz w:val="18"/>
              </w:rPr>
            </w:pPr>
            <w:r w:rsidRPr="008E4D3E">
              <w:rPr>
                <w:sz w:val="18"/>
              </w:rPr>
              <w:t>Yes</w:t>
            </w:r>
          </w:p>
        </w:tc>
        <w:tc>
          <w:tcPr>
            <w:tcW w:w="2304" w:type="dxa"/>
          </w:tcPr>
          <w:p w14:paraId="6DB6C550" w14:textId="30756AEB" w:rsidR="007D2D50" w:rsidRPr="008E4D3E" w:rsidRDefault="007D2D50" w:rsidP="008E4D3E">
            <w:pPr>
              <w:pStyle w:val="IFCNormalTextII"/>
              <w:spacing w:line="240" w:lineRule="auto"/>
              <w:ind w:left="0" w:firstLine="0"/>
              <w:jc w:val="center"/>
              <w:rPr>
                <w:sz w:val="18"/>
              </w:rPr>
            </w:pPr>
            <w:r w:rsidRPr="008E4D3E">
              <w:rPr>
                <w:sz w:val="18"/>
              </w:rPr>
              <w:t>Yes</w:t>
            </w:r>
          </w:p>
        </w:tc>
      </w:tr>
    </w:tbl>
    <w:p w14:paraId="0EED6F5D" w14:textId="77777777" w:rsidR="007D2D50" w:rsidRDefault="007D2D50" w:rsidP="00505555">
      <w:pPr>
        <w:pStyle w:val="IFCNormalTextII"/>
        <w:ind w:left="840" w:firstLine="0"/>
      </w:pPr>
    </w:p>
    <w:p w14:paraId="3C9FF6A6" w14:textId="749D20DA" w:rsidR="007D2D50" w:rsidRPr="00AF5BB6" w:rsidRDefault="00E1569A" w:rsidP="00505555">
      <w:pPr>
        <w:pStyle w:val="IFCNormalTextII"/>
        <w:ind w:left="840" w:firstLine="0"/>
        <w:rPr>
          <w:b/>
        </w:rPr>
      </w:pPr>
      <w:r w:rsidRPr="00AF5BB6">
        <w:rPr>
          <w:b/>
        </w:rPr>
        <w:t>Signing Sequence</w:t>
      </w:r>
    </w:p>
    <w:tbl>
      <w:tblPr>
        <w:tblStyle w:val="TableGrid"/>
        <w:tblW w:w="0" w:type="auto"/>
        <w:tblInd w:w="840" w:type="dxa"/>
        <w:tblLook w:val="04A0" w:firstRow="1" w:lastRow="0" w:firstColumn="1" w:lastColumn="0" w:noHBand="0" w:noVBand="1"/>
      </w:tblPr>
      <w:tblGrid>
        <w:gridCol w:w="1712"/>
        <w:gridCol w:w="6664"/>
      </w:tblGrid>
      <w:tr w:rsidR="002E47D2" w:rsidRPr="008E4D3E" w14:paraId="344B6361" w14:textId="77777777" w:rsidTr="002E47D2">
        <w:tc>
          <w:tcPr>
            <w:tcW w:w="1712" w:type="dxa"/>
            <w:shd w:val="clear" w:color="auto" w:fill="F2F2F2" w:themeFill="background1" w:themeFillShade="F2"/>
          </w:tcPr>
          <w:p w14:paraId="60A1736F" w14:textId="5DB8B38E" w:rsidR="002E47D2" w:rsidRPr="008E4D3E" w:rsidRDefault="002E47D2" w:rsidP="008E4D3E">
            <w:pPr>
              <w:pStyle w:val="IFCNormalTextII"/>
              <w:spacing w:line="240" w:lineRule="auto"/>
              <w:ind w:left="0" w:firstLine="0"/>
              <w:jc w:val="center"/>
              <w:rPr>
                <w:b/>
                <w:sz w:val="18"/>
              </w:rPr>
            </w:pPr>
            <w:r w:rsidRPr="008E4D3E">
              <w:rPr>
                <w:b/>
                <w:sz w:val="18"/>
              </w:rPr>
              <w:t>Sequence</w:t>
            </w:r>
          </w:p>
        </w:tc>
        <w:tc>
          <w:tcPr>
            <w:tcW w:w="6664" w:type="dxa"/>
            <w:shd w:val="clear" w:color="auto" w:fill="F2F2F2" w:themeFill="background1" w:themeFillShade="F2"/>
          </w:tcPr>
          <w:p w14:paraId="2CD64CC1" w14:textId="149B7561" w:rsidR="002E47D2" w:rsidRPr="008E4D3E" w:rsidRDefault="002E47D2" w:rsidP="008E4D3E">
            <w:pPr>
              <w:pStyle w:val="IFCNormalTextII"/>
              <w:spacing w:line="240" w:lineRule="auto"/>
              <w:ind w:left="0" w:firstLine="0"/>
              <w:rPr>
                <w:b/>
                <w:sz w:val="18"/>
              </w:rPr>
            </w:pPr>
            <w:r w:rsidRPr="008E4D3E">
              <w:rPr>
                <w:b/>
                <w:sz w:val="18"/>
              </w:rPr>
              <w:t>Signatories</w:t>
            </w:r>
          </w:p>
        </w:tc>
      </w:tr>
      <w:tr w:rsidR="002E47D2" w:rsidRPr="008E4D3E" w14:paraId="5A3EF27F" w14:textId="77777777" w:rsidTr="002E47D2">
        <w:tc>
          <w:tcPr>
            <w:tcW w:w="1712" w:type="dxa"/>
          </w:tcPr>
          <w:p w14:paraId="5C3A483C" w14:textId="5A746CC6" w:rsidR="002E47D2" w:rsidRPr="008E4D3E" w:rsidRDefault="002E47D2" w:rsidP="008E4D3E">
            <w:pPr>
              <w:pStyle w:val="IFCNormalTextII"/>
              <w:spacing w:line="240" w:lineRule="auto"/>
              <w:ind w:left="0" w:firstLine="0"/>
              <w:jc w:val="center"/>
              <w:rPr>
                <w:sz w:val="18"/>
              </w:rPr>
            </w:pPr>
            <w:r w:rsidRPr="008E4D3E">
              <w:rPr>
                <w:sz w:val="18"/>
              </w:rPr>
              <w:t>1</w:t>
            </w:r>
          </w:p>
        </w:tc>
        <w:tc>
          <w:tcPr>
            <w:tcW w:w="6664" w:type="dxa"/>
          </w:tcPr>
          <w:p w14:paraId="42F2088D" w14:textId="27C7E3E1" w:rsidR="002E47D2" w:rsidRPr="008E4D3E" w:rsidRDefault="002E47D2" w:rsidP="008E4D3E">
            <w:pPr>
              <w:pStyle w:val="IFCNormalTextII"/>
              <w:spacing w:line="240" w:lineRule="auto"/>
              <w:ind w:left="0" w:firstLine="0"/>
              <w:rPr>
                <w:sz w:val="18"/>
              </w:rPr>
            </w:pPr>
            <w:r w:rsidRPr="008E4D3E">
              <w:rPr>
                <w:sz w:val="18"/>
              </w:rPr>
              <w:t>Pemegang Polis</w:t>
            </w:r>
          </w:p>
        </w:tc>
      </w:tr>
      <w:tr w:rsidR="002E47D2" w:rsidRPr="008E4D3E" w14:paraId="4864B4AF" w14:textId="77777777" w:rsidTr="002E47D2">
        <w:tc>
          <w:tcPr>
            <w:tcW w:w="1712" w:type="dxa"/>
          </w:tcPr>
          <w:p w14:paraId="3BE9D3D8" w14:textId="3A7DFBD7" w:rsidR="002E47D2" w:rsidRPr="008E4D3E" w:rsidRDefault="002E47D2" w:rsidP="008E4D3E">
            <w:pPr>
              <w:pStyle w:val="IFCNormalTextII"/>
              <w:spacing w:line="240" w:lineRule="auto"/>
              <w:ind w:left="0" w:firstLine="0"/>
              <w:jc w:val="center"/>
              <w:rPr>
                <w:sz w:val="18"/>
              </w:rPr>
            </w:pPr>
            <w:r w:rsidRPr="008E4D3E">
              <w:rPr>
                <w:sz w:val="18"/>
              </w:rPr>
              <w:t>2</w:t>
            </w:r>
          </w:p>
        </w:tc>
        <w:tc>
          <w:tcPr>
            <w:tcW w:w="6664" w:type="dxa"/>
          </w:tcPr>
          <w:p w14:paraId="1470D9EA" w14:textId="0E333D6D" w:rsidR="002E47D2" w:rsidRPr="008E4D3E" w:rsidRDefault="002E47D2" w:rsidP="008E4D3E">
            <w:pPr>
              <w:pStyle w:val="IFCNormalTextII"/>
              <w:spacing w:line="240" w:lineRule="auto"/>
              <w:ind w:left="0" w:firstLine="0"/>
              <w:rPr>
                <w:sz w:val="18"/>
              </w:rPr>
            </w:pPr>
            <w:r w:rsidRPr="008E4D3E">
              <w:rPr>
                <w:sz w:val="18"/>
              </w:rPr>
              <w:t>Tertanggung</w:t>
            </w:r>
          </w:p>
        </w:tc>
      </w:tr>
      <w:tr w:rsidR="002E47D2" w:rsidRPr="008E4D3E" w14:paraId="72368470" w14:textId="77777777" w:rsidTr="002E47D2">
        <w:tc>
          <w:tcPr>
            <w:tcW w:w="1712" w:type="dxa"/>
          </w:tcPr>
          <w:p w14:paraId="6C5DD6CB" w14:textId="3083B89F" w:rsidR="002E47D2" w:rsidRPr="008E4D3E" w:rsidRDefault="002E47D2" w:rsidP="008E4D3E">
            <w:pPr>
              <w:pStyle w:val="IFCNormalTextII"/>
              <w:spacing w:line="240" w:lineRule="auto"/>
              <w:ind w:left="0" w:firstLine="0"/>
              <w:jc w:val="center"/>
              <w:rPr>
                <w:sz w:val="18"/>
              </w:rPr>
            </w:pPr>
            <w:r w:rsidRPr="008E4D3E">
              <w:rPr>
                <w:sz w:val="18"/>
              </w:rPr>
              <w:t>3</w:t>
            </w:r>
          </w:p>
        </w:tc>
        <w:tc>
          <w:tcPr>
            <w:tcW w:w="6664" w:type="dxa"/>
          </w:tcPr>
          <w:p w14:paraId="670627EC" w14:textId="484E7005" w:rsidR="002E47D2" w:rsidRPr="008E4D3E" w:rsidRDefault="002E47D2" w:rsidP="008E4D3E">
            <w:pPr>
              <w:pStyle w:val="IFCNormalTextII"/>
              <w:spacing w:line="240" w:lineRule="auto"/>
              <w:ind w:left="0" w:firstLine="0"/>
              <w:rPr>
                <w:sz w:val="18"/>
              </w:rPr>
            </w:pPr>
            <w:r w:rsidRPr="008E4D3E">
              <w:rPr>
                <w:sz w:val="18"/>
              </w:rPr>
              <w:t>Orang Tua / Wali</w:t>
            </w:r>
          </w:p>
        </w:tc>
      </w:tr>
      <w:tr w:rsidR="002E47D2" w:rsidRPr="008E4D3E" w14:paraId="6DCB7784" w14:textId="77777777" w:rsidTr="002E47D2">
        <w:tc>
          <w:tcPr>
            <w:tcW w:w="1712" w:type="dxa"/>
          </w:tcPr>
          <w:p w14:paraId="3829ED36" w14:textId="31B507CD" w:rsidR="002E47D2" w:rsidRPr="008E4D3E" w:rsidRDefault="002E47D2" w:rsidP="008E4D3E">
            <w:pPr>
              <w:pStyle w:val="IFCNormalTextII"/>
              <w:spacing w:line="240" w:lineRule="auto"/>
              <w:ind w:left="0" w:firstLine="0"/>
              <w:jc w:val="center"/>
              <w:rPr>
                <w:sz w:val="18"/>
              </w:rPr>
            </w:pPr>
            <w:r w:rsidRPr="008E4D3E">
              <w:rPr>
                <w:sz w:val="18"/>
              </w:rPr>
              <w:t>4</w:t>
            </w:r>
          </w:p>
        </w:tc>
        <w:tc>
          <w:tcPr>
            <w:tcW w:w="6664" w:type="dxa"/>
          </w:tcPr>
          <w:p w14:paraId="3B7E0D27" w14:textId="08F91F43" w:rsidR="002E47D2" w:rsidRPr="008E4D3E" w:rsidRDefault="002E47D2" w:rsidP="008E4D3E">
            <w:pPr>
              <w:pStyle w:val="IFCNormalTextII"/>
              <w:spacing w:line="240" w:lineRule="auto"/>
              <w:ind w:left="0" w:firstLine="0"/>
              <w:rPr>
                <w:sz w:val="18"/>
              </w:rPr>
            </w:pPr>
            <w:r w:rsidRPr="008E4D3E">
              <w:rPr>
                <w:sz w:val="18"/>
              </w:rPr>
              <w:t>Tenaga Penjual</w:t>
            </w:r>
          </w:p>
        </w:tc>
      </w:tr>
    </w:tbl>
    <w:p w14:paraId="100D986C" w14:textId="77777777" w:rsidR="00E1569A" w:rsidRDefault="00E1569A" w:rsidP="00505555">
      <w:pPr>
        <w:pStyle w:val="IFCNormalTextII"/>
        <w:ind w:left="840" w:firstLine="0"/>
      </w:pPr>
    </w:p>
    <w:p w14:paraId="0F34F05F" w14:textId="07A9506F" w:rsidR="00AF5BB6" w:rsidRPr="00641DFA" w:rsidRDefault="00AF5BB6" w:rsidP="00505555">
      <w:pPr>
        <w:pStyle w:val="IFCNormalTextII"/>
        <w:ind w:left="840" w:firstLine="0"/>
        <w:rPr>
          <w:b/>
        </w:rPr>
      </w:pPr>
      <w:r w:rsidRPr="00641DFA">
        <w:rPr>
          <w:b/>
        </w:rPr>
        <w:t>Control</w:t>
      </w:r>
    </w:p>
    <w:p w14:paraId="7CF615A5" w14:textId="408B4D24" w:rsidR="00AF5BB6" w:rsidRDefault="00AF5BB6" w:rsidP="00AF5BB6">
      <w:pPr>
        <w:pStyle w:val="IFCNormalTextII"/>
        <w:numPr>
          <w:ilvl w:val="0"/>
          <w:numId w:val="15"/>
        </w:numPr>
      </w:pPr>
      <w:r>
        <w:lastRenderedPageBreak/>
        <w:t>Once Pemegang sign, all forms will be locked from changes.</w:t>
      </w:r>
    </w:p>
    <w:p w14:paraId="66C37C61" w14:textId="015EEB33" w:rsidR="007D2D50" w:rsidRDefault="002C022A" w:rsidP="00EC76C9">
      <w:pPr>
        <w:pStyle w:val="IFCNormalTextII"/>
        <w:numPr>
          <w:ilvl w:val="0"/>
          <w:numId w:val="15"/>
        </w:numPr>
      </w:pPr>
      <w:r>
        <w:t xml:space="preserve">SPAJ will be valid for </w:t>
      </w:r>
      <w:del w:id="338" w:author="Andy Phan" w:date="2016-06-20T09:45:00Z">
        <w:r w:rsidDel="005E071D">
          <w:delText xml:space="preserve">5 </w:delText>
        </w:r>
      </w:del>
      <w:ins w:id="339" w:author="Andy Phan" w:date="2016-06-20T09:45:00Z">
        <w:r w:rsidR="005E071D">
          <w:t xml:space="preserve">30 </w:t>
        </w:r>
      </w:ins>
      <w:r>
        <w:t xml:space="preserve">days. After </w:t>
      </w:r>
      <w:del w:id="340" w:author="Andy Phan" w:date="2016-06-20T09:45:00Z">
        <w:r w:rsidDel="005E071D">
          <w:delText xml:space="preserve">5 </w:delText>
        </w:r>
      </w:del>
      <w:ins w:id="341" w:author="Andy Phan" w:date="2016-06-20T09:45:00Z">
        <w:r w:rsidR="005E071D">
          <w:t xml:space="preserve">30 </w:t>
        </w:r>
      </w:ins>
      <w:r>
        <w:t>days SPAJ will be void and not submission is allowed.</w:t>
      </w:r>
    </w:p>
    <w:p w14:paraId="72D1C9DB" w14:textId="46788014" w:rsidR="00D6259F" w:rsidRDefault="00D6259F" w:rsidP="00EC76C9">
      <w:pPr>
        <w:pStyle w:val="IFCNormalTextII"/>
        <w:numPr>
          <w:ilvl w:val="0"/>
          <w:numId w:val="15"/>
        </w:numPr>
      </w:pPr>
      <w:r>
        <w:t>After Tenaga Penjual signature is capture, agent is required to input the location the signature is captured.</w:t>
      </w:r>
    </w:p>
    <w:p w14:paraId="61B1BA46" w14:textId="768AA969" w:rsidR="00F81951" w:rsidRDefault="00F81951" w:rsidP="00505555">
      <w:pPr>
        <w:pStyle w:val="IFCNormalTextII"/>
        <w:ind w:left="840" w:firstLine="0"/>
      </w:pPr>
      <w:r w:rsidRPr="00F81951">
        <w:rPr>
          <w:noProof/>
          <w:lang w:eastAsia="en-US"/>
        </w:rPr>
        <w:drawing>
          <wp:inline distT="0" distB="0" distL="0" distR="0" wp14:anchorId="40921B0E" wp14:editId="6B805A0C">
            <wp:extent cx="5040000" cy="30822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5040000" cy="3082240"/>
                    </a:xfrm>
                    <a:prstGeom prst="rect">
                      <a:avLst/>
                    </a:prstGeom>
                  </pic:spPr>
                </pic:pic>
              </a:graphicData>
            </a:graphic>
          </wp:inline>
        </w:drawing>
      </w:r>
    </w:p>
    <w:p w14:paraId="59D11DCA" w14:textId="4670BEA0" w:rsidR="00EC76C9" w:rsidRDefault="00EC76C9" w:rsidP="00505555">
      <w:pPr>
        <w:pStyle w:val="IFCNormalTextII"/>
        <w:ind w:left="840" w:firstLine="0"/>
      </w:pPr>
      <w:r>
        <w:t>Alert message when Pemegang Polis signature is captured.</w:t>
      </w:r>
    </w:p>
    <w:p w14:paraId="782B0396" w14:textId="094C8103" w:rsidR="00EC76C9" w:rsidRDefault="00E7015E" w:rsidP="00505555">
      <w:pPr>
        <w:pStyle w:val="IFCNormalTextII"/>
        <w:ind w:left="840" w:firstLine="0"/>
      </w:pPr>
      <w:ins w:id="342" w:author="Andy Phan" w:date="2016-05-31T07:55:00Z">
        <w:r w:rsidRPr="00E7015E">
          <w:rPr>
            <w:noProof/>
            <w:lang w:eastAsia="en-US"/>
          </w:rPr>
          <w:drawing>
            <wp:inline distT="0" distB="0" distL="0" distR="0" wp14:anchorId="56FE0643" wp14:editId="7F8A44B1">
              <wp:extent cx="2704390" cy="288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04390" cy="2880000"/>
                      </a:xfrm>
                      <a:prstGeom prst="rect">
                        <a:avLst/>
                      </a:prstGeom>
                    </pic:spPr>
                  </pic:pic>
                </a:graphicData>
              </a:graphic>
            </wp:inline>
          </w:drawing>
        </w:r>
      </w:ins>
      <w:del w:id="343" w:author="Andy Phan" w:date="2016-05-31T07:54:00Z">
        <w:r w:rsidR="00EC76C9" w:rsidRPr="00EC76C9" w:rsidDel="00E7015E">
          <w:rPr>
            <w:noProof/>
            <w:lang w:eastAsia="en-US"/>
          </w:rPr>
          <w:drawing>
            <wp:inline distT="0" distB="0" distL="0" distR="0" wp14:anchorId="727C4689" wp14:editId="3D2711AF">
              <wp:extent cx="2880000" cy="309455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2880000" cy="3094556"/>
                      </a:xfrm>
                      <a:prstGeom prst="rect">
                        <a:avLst/>
                      </a:prstGeom>
                    </pic:spPr>
                  </pic:pic>
                </a:graphicData>
              </a:graphic>
            </wp:inline>
          </w:drawing>
        </w:r>
      </w:del>
    </w:p>
    <w:p w14:paraId="0E4A381E" w14:textId="77777777" w:rsidR="00EC76C9" w:rsidRDefault="00EC76C9" w:rsidP="00505555">
      <w:pPr>
        <w:pStyle w:val="IFCNormalTextII"/>
        <w:ind w:left="840" w:firstLine="0"/>
      </w:pPr>
    </w:p>
    <w:p w14:paraId="3539C8D2" w14:textId="2F59561B" w:rsidR="000B723E" w:rsidRDefault="000B723E" w:rsidP="00505555">
      <w:pPr>
        <w:pStyle w:val="IFCNormalTextII"/>
        <w:ind w:left="840" w:firstLine="0"/>
      </w:pPr>
      <w:r w:rsidRPr="000B723E">
        <w:rPr>
          <w:noProof/>
          <w:lang w:eastAsia="en-US"/>
        </w:rPr>
        <w:lastRenderedPageBreak/>
        <w:drawing>
          <wp:inline distT="0" distB="0" distL="0" distR="0" wp14:anchorId="1149036E" wp14:editId="1210AFAD">
            <wp:extent cx="5040000" cy="30850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5040000" cy="3085040"/>
                    </a:xfrm>
                    <a:prstGeom prst="rect">
                      <a:avLst/>
                    </a:prstGeom>
                  </pic:spPr>
                </pic:pic>
              </a:graphicData>
            </a:graphic>
          </wp:inline>
        </w:drawing>
      </w:r>
    </w:p>
    <w:p w14:paraId="25303E31" w14:textId="77777777" w:rsidR="000B723E" w:rsidRDefault="000B723E" w:rsidP="00505555">
      <w:pPr>
        <w:pStyle w:val="IFCNormalTextII"/>
        <w:ind w:left="840" w:firstLine="0"/>
      </w:pPr>
    </w:p>
    <w:p w14:paraId="7E4E9709" w14:textId="6F6808C9" w:rsidR="000B723E" w:rsidRDefault="000B723E" w:rsidP="00505555">
      <w:pPr>
        <w:pStyle w:val="IFCNormalTextII"/>
        <w:ind w:left="840" w:firstLine="0"/>
      </w:pPr>
      <w:r w:rsidRPr="000B723E">
        <w:rPr>
          <w:noProof/>
          <w:lang w:eastAsia="en-US"/>
        </w:rPr>
        <w:drawing>
          <wp:inline distT="0" distB="0" distL="0" distR="0" wp14:anchorId="05260906" wp14:editId="1AA8F2F8">
            <wp:extent cx="5040000" cy="3082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040000" cy="3082800"/>
                    </a:xfrm>
                    <a:prstGeom prst="rect">
                      <a:avLst/>
                    </a:prstGeom>
                  </pic:spPr>
                </pic:pic>
              </a:graphicData>
            </a:graphic>
          </wp:inline>
        </w:drawing>
      </w:r>
    </w:p>
    <w:p w14:paraId="5E7DC745" w14:textId="77777777" w:rsidR="000B723E" w:rsidRDefault="000B723E" w:rsidP="00505555">
      <w:pPr>
        <w:pStyle w:val="IFCNormalTextII"/>
        <w:ind w:left="840" w:firstLine="0"/>
      </w:pPr>
    </w:p>
    <w:p w14:paraId="310C9D6B" w14:textId="4597B9EC" w:rsidR="000B723E" w:rsidRDefault="000B723E" w:rsidP="00505555">
      <w:pPr>
        <w:pStyle w:val="IFCNormalTextII"/>
        <w:ind w:left="840" w:firstLine="0"/>
      </w:pPr>
      <w:r w:rsidRPr="000B723E">
        <w:rPr>
          <w:noProof/>
          <w:lang w:eastAsia="en-US"/>
        </w:rPr>
        <w:lastRenderedPageBreak/>
        <w:drawing>
          <wp:inline distT="0" distB="0" distL="0" distR="0" wp14:anchorId="68C46CB9" wp14:editId="14587BCB">
            <wp:extent cx="5040000" cy="3087840"/>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5040000" cy="3087840"/>
                    </a:xfrm>
                    <a:prstGeom prst="rect">
                      <a:avLst/>
                    </a:prstGeom>
                  </pic:spPr>
                </pic:pic>
              </a:graphicData>
            </a:graphic>
          </wp:inline>
        </w:drawing>
      </w:r>
    </w:p>
    <w:p w14:paraId="29FD910C" w14:textId="77777777" w:rsidR="007D2D50" w:rsidRDefault="007D2D50" w:rsidP="00505555">
      <w:pPr>
        <w:pStyle w:val="IFCNormalTextII"/>
        <w:ind w:left="840" w:firstLine="0"/>
      </w:pPr>
    </w:p>
    <w:p w14:paraId="05C800D0" w14:textId="575EDA9C" w:rsidR="00D25F35" w:rsidRDefault="00D25F35" w:rsidP="00505555">
      <w:pPr>
        <w:pStyle w:val="IFCNormalTextII"/>
        <w:ind w:left="840" w:firstLine="0"/>
      </w:pPr>
      <w:r>
        <w:t>Signature for all parties will be captured only once and it will populate to respective forms based on the table below.</w:t>
      </w:r>
    </w:p>
    <w:tbl>
      <w:tblPr>
        <w:tblStyle w:val="TableGrid"/>
        <w:tblW w:w="0" w:type="auto"/>
        <w:tblInd w:w="840" w:type="dxa"/>
        <w:tblLook w:val="04A0" w:firstRow="1" w:lastRow="0" w:firstColumn="1" w:lastColumn="0" w:noHBand="0" w:noVBand="1"/>
      </w:tblPr>
      <w:tblGrid>
        <w:gridCol w:w="2795"/>
        <w:gridCol w:w="2827"/>
        <w:gridCol w:w="2754"/>
      </w:tblGrid>
      <w:tr w:rsidR="005B4DCC" w:rsidRPr="00B872D0" w14:paraId="6F62357C" w14:textId="77777777" w:rsidTr="00B872D0">
        <w:tc>
          <w:tcPr>
            <w:tcW w:w="3072" w:type="dxa"/>
            <w:shd w:val="clear" w:color="auto" w:fill="F2F2F2" w:themeFill="background1" w:themeFillShade="F2"/>
          </w:tcPr>
          <w:p w14:paraId="1783B111" w14:textId="56F5CAC6" w:rsidR="00D25F35" w:rsidRPr="00B872D0" w:rsidRDefault="00D25F35" w:rsidP="008E4D3E">
            <w:pPr>
              <w:pStyle w:val="IFCNormalTextII"/>
              <w:spacing w:line="240" w:lineRule="auto"/>
              <w:ind w:left="0" w:firstLine="0"/>
              <w:rPr>
                <w:sz w:val="18"/>
              </w:rPr>
            </w:pPr>
            <w:r w:rsidRPr="00B872D0">
              <w:rPr>
                <w:sz w:val="18"/>
              </w:rPr>
              <w:t>Parties</w:t>
            </w:r>
          </w:p>
        </w:tc>
        <w:tc>
          <w:tcPr>
            <w:tcW w:w="3072" w:type="dxa"/>
            <w:shd w:val="clear" w:color="auto" w:fill="F2F2F2" w:themeFill="background1" w:themeFillShade="F2"/>
          </w:tcPr>
          <w:p w14:paraId="322C9CC3" w14:textId="2E70F75B" w:rsidR="00D25F35" w:rsidRPr="00B872D0" w:rsidRDefault="00D25F35" w:rsidP="008E4D3E">
            <w:pPr>
              <w:pStyle w:val="IFCNormalTextII"/>
              <w:spacing w:line="240" w:lineRule="auto"/>
              <w:ind w:left="0" w:firstLine="0"/>
              <w:rPr>
                <w:sz w:val="18"/>
              </w:rPr>
            </w:pPr>
            <w:r w:rsidRPr="00B872D0">
              <w:rPr>
                <w:sz w:val="18"/>
              </w:rPr>
              <w:t>Forms</w:t>
            </w:r>
          </w:p>
        </w:tc>
        <w:tc>
          <w:tcPr>
            <w:tcW w:w="3072" w:type="dxa"/>
            <w:shd w:val="clear" w:color="auto" w:fill="F2F2F2" w:themeFill="background1" w:themeFillShade="F2"/>
          </w:tcPr>
          <w:p w14:paraId="7486B888" w14:textId="3ECE2757" w:rsidR="00D25F35" w:rsidRPr="00B872D0" w:rsidRDefault="00D25F35" w:rsidP="008E4D3E">
            <w:pPr>
              <w:pStyle w:val="IFCNormalTextII"/>
              <w:spacing w:line="240" w:lineRule="auto"/>
              <w:ind w:left="0" w:firstLine="0"/>
              <w:rPr>
                <w:sz w:val="18"/>
              </w:rPr>
            </w:pPr>
            <w:r w:rsidRPr="00B872D0">
              <w:rPr>
                <w:sz w:val="18"/>
              </w:rPr>
              <w:t>Remarks</w:t>
            </w:r>
          </w:p>
        </w:tc>
      </w:tr>
      <w:tr w:rsidR="005B4DCC" w:rsidRPr="00B872D0" w14:paraId="37EB3FA7" w14:textId="77777777" w:rsidTr="00D25F35">
        <w:tc>
          <w:tcPr>
            <w:tcW w:w="3072" w:type="dxa"/>
          </w:tcPr>
          <w:p w14:paraId="25AACE75" w14:textId="6CF57B92" w:rsidR="00D25F35" w:rsidRPr="00B872D0" w:rsidRDefault="00D25F35" w:rsidP="008E4D3E">
            <w:pPr>
              <w:pStyle w:val="IFCNormalTextII"/>
              <w:spacing w:line="240" w:lineRule="auto"/>
              <w:ind w:left="0" w:firstLine="0"/>
              <w:rPr>
                <w:sz w:val="18"/>
              </w:rPr>
            </w:pPr>
            <w:r w:rsidRPr="00B872D0">
              <w:rPr>
                <w:sz w:val="18"/>
              </w:rPr>
              <w:t>Pemegang Polis</w:t>
            </w:r>
          </w:p>
        </w:tc>
        <w:tc>
          <w:tcPr>
            <w:tcW w:w="3072" w:type="dxa"/>
          </w:tcPr>
          <w:p w14:paraId="24BF3473" w14:textId="797A1A79" w:rsidR="00F24243" w:rsidRPr="00B872D0" w:rsidRDefault="00F24243" w:rsidP="008E4D3E">
            <w:pPr>
              <w:pStyle w:val="IFCNormalTextII"/>
              <w:spacing w:line="240" w:lineRule="auto"/>
              <w:ind w:left="0" w:firstLine="0"/>
              <w:rPr>
                <w:sz w:val="18"/>
              </w:rPr>
            </w:pPr>
            <w:r w:rsidRPr="00B872D0">
              <w:rPr>
                <w:sz w:val="18"/>
              </w:rPr>
              <w:t>SPAJ</w:t>
            </w:r>
          </w:p>
        </w:tc>
        <w:tc>
          <w:tcPr>
            <w:tcW w:w="3072" w:type="dxa"/>
          </w:tcPr>
          <w:p w14:paraId="564BE05D" w14:textId="77777777" w:rsidR="00D25F35" w:rsidRPr="00B872D0" w:rsidRDefault="00D25F35" w:rsidP="008E4D3E">
            <w:pPr>
              <w:pStyle w:val="IFCNormalTextII"/>
              <w:spacing w:line="240" w:lineRule="auto"/>
              <w:ind w:left="0" w:firstLine="0"/>
              <w:rPr>
                <w:sz w:val="18"/>
              </w:rPr>
            </w:pPr>
          </w:p>
        </w:tc>
      </w:tr>
      <w:tr w:rsidR="005B4DCC" w:rsidRPr="00B872D0" w14:paraId="3FDFCB50" w14:textId="77777777" w:rsidTr="00D25F35">
        <w:tc>
          <w:tcPr>
            <w:tcW w:w="3072" w:type="dxa"/>
          </w:tcPr>
          <w:p w14:paraId="582A8A3B" w14:textId="0787A2B8" w:rsidR="005B4DCC" w:rsidRPr="00B872D0" w:rsidRDefault="005B4DCC" w:rsidP="008E4D3E">
            <w:pPr>
              <w:pStyle w:val="IFCNormalTextII"/>
              <w:spacing w:line="240" w:lineRule="auto"/>
              <w:ind w:left="0" w:firstLine="0"/>
              <w:rPr>
                <w:sz w:val="18"/>
              </w:rPr>
            </w:pPr>
            <w:r w:rsidRPr="00B872D0">
              <w:rPr>
                <w:sz w:val="18"/>
              </w:rPr>
              <w:t>Tertanggung</w:t>
            </w:r>
          </w:p>
        </w:tc>
        <w:tc>
          <w:tcPr>
            <w:tcW w:w="3072" w:type="dxa"/>
          </w:tcPr>
          <w:p w14:paraId="5C56858C" w14:textId="77777777" w:rsidR="005B4DCC" w:rsidRPr="00B872D0" w:rsidRDefault="005B4DCC" w:rsidP="008E4D3E">
            <w:pPr>
              <w:pStyle w:val="IFCNormalTextII"/>
              <w:spacing w:line="240" w:lineRule="auto"/>
              <w:ind w:left="0" w:firstLine="0"/>
              <w:rPr>
                <w:sz w:val="18"/>
              </w:rPr>
            </w:pPr>
            <w:r w:rsidRPr="00B872D0">
              <w:rPr>
                <w:sz w:val="18"/>
              </w:rPr>
              <w:t>SPAJ</w:t>
            </w:r>
          </w:p>
          <w:p w14:paraId="7305E780" w14:textId="65058E33" w:rsidR="005B4DCC" w:rsidRPr="00B872D0" w:rsidRDefault="005B4DCC" w:rsidP="008E4D3E">
            <w:pPr>
              <w:pStyle w:val="IFCNormalTextII"/>
              <w:spacing w:line="240" w:lineRule="auto"/>
              <w:ind w:left="0" w:firstLine="0"/>
              <w:rPr>
                <w:sz w:val="18"/>
              </w:rPr>
            </w:pPr>
            <w:r w:rsidRPr="00B872D0">
              <w:rPr>
                <w:sz w:val="18"/>
              </w:rPr>
              <w:t xml:space="preserve">All Additional Health </w:t>
            </w:r>
            <w:r w:rsidR="00F94612" w:rsidRPr="00B872D0">
              <w:rPr>
                <w:sz w:val="18"/>
              </w:rPr>
              <w:t>Questionnaires</w:t>
            </w:r>
          </w:p>
        </w:tc>
        <w:tc>
          <w:tcPr>
            <w:tcW w:w="3072" w:type="dxa"/>
          </w:tcPr>
          <w:p w14:paraId="448F132F" w14:textId="77777777" w:rsidR="005B4DCC" w:rsidRPr="00B872D0" w:rsidRDefault="005B4DCC" w:rsidP="008E4D3E">
            <w:pPr>
              <w:pStyle w:val="IFCNormalTextII"/>
              <w:spacing w:line="240" w:lineRule="auto"/>
              <w:ind w:left="0" w:firstLine="0"/>
              <w:rPr>
                <w:sz w:val="18"/>
              </w:rPr>
            </w:pPr>
          </w:p>
        </w:tc>
      </w:tr>
      <w:tr w:rsidR="00F94612" w:rsidRPr="00B872D0" w14:paraId="5F1712F1" w14:textId="77777777" w:rsidTr="00D25F35">
        <w:tc>
          <w:tcPr>
            <w:tcW w:w="3072" w:type="dxa"/>
          </w:tcPr>
          <w:p w14:paraId="23DA5B4A" w14:textId="133E8A3C" w:rsidR="00F94612" w:rsidRPr="00B872D0" w:rsidRDefault="00F94612" w:rsidP="008E4D3E">
            <w:pPr>
              <w:pStyle w:val="IFCNormalTextII"/>
              <w:spacing w:line="240" w:lineRule="auto"/>
              <w:ind w:left="0" w:firstLine="0"/>
              <w:rPr>
                <w:sz w:val="18"/>
              </w:rPr>
            </w:pPr>
            <w:r w:rsidRPr="00B872D0">
              <w:rPr>
                <w:sz w:val="18"/>
              </w:rPr>
              <w:t>Orang Tua / Wali</w:t>
            </w:r>
          </w:p>
        </w:tc>
        <w:tc>
          <w:tcPr>
            <w:tcW w:w="3072" w:type="dxa"/>
          </w:tcPr>
          <w:p w14:paraId="0AECE520" w14:textId="6149DBBD" w:rsidR="00F94612" w:rsidRPr="00B872D0" w:rsidRDefault="00F94612" w:rsidP="008E4D3E">
            <w:pPr>
              <w:pStyle w:val="IFCNormalTextII"/>
              <w:spacing w:line="240" w:lineRule="auto"/>
              <w:ind w:left="0" w:firstLine="0"/>
              <w:rPr>
                <w:sz w:val="18"/>
              </w:rPr>
            </w:pPr>
            <w:r w:rsidRPr="00B872D0">
              <w:rPr>
                <w:sz w:val="18"/>
              </w:rPr>
              <w:t>SPAJ</w:t>
            </w:r>
          </w:p>
        </w:tc>
        <w:tc>
          <w:tcPr>
            <w:tcW w:w="3072" w:type="dxa"/>
          </w:tcPr>
          <w:p w14:paraId="3D1EBBCA" w14:textId="77777777" w:rsidR="00F94612" w:rsidRPr="00B872D0" w:rsidRDefault="00F94612" w:rsidP="008E4D3E">
            <w:pPr>
              <w:pStyle w:val="IFCNormalTextII"/>
              <w:spacing w:line="240" w:lineRule="auto"/>
              <w:ind w:left="0" w:firstLine="0"/>
              <w:rPr>
                <w:sz w:val="18"/>
              </w:rPr>
            </w:pPr>
          </w:p>
        </w:tc>
      </w:tr>
      <w:tr w:rsidR="00F94612" w:rsidRPr="00B872D0" w14:paraId="181C709C" w14:textId="77777777" w:rsidTr="00D25F35">
        <w:tc>
          <w:tcPr>
            <w:tcW w:w="3072" w:type="dxa"/>
          </w:tcPr>
          <w:p w14:paraId="4A5A058B" w14:textId="1618E259" w:rsidR="00F94612" w:rsidRPr="00B872D0" w:rsidRDefault="00F94612" w:rsidP="008E4D3E">
            <w:pPr>
              <w:pStyle w:val="IFCNormalTextII"/>
              <w:spacing w:line="240" w:lineRule="auto"/>
              <w:ind w:left="0" w:firstLine="0"/>
              <w:rPr>
                <w:sz w:val="18"/>
              </w:rPr>
            </w:pPr>
            <w:r w:rsidRPr="00B872D0">
              <w:rPr>
                <w:sz w:val="18"/>
              </w:rPr>
              <w:t>Tenaga Penjual</w:t>
            </w:r>
          </w:p>
        </w:tc>
        <w:tc>
          <w:tcPr>
            <w:tcW w:w="3072" w:type="dxa"/>
          </w:tcPr>
          <w:p w14:paraId="4560EDE6" w14:textId="77777777" w:rsidR="00F94612" w:rsidRPr="00B872D0" w:rsidRDefault="00F94612" w:rsidP="008E4D3E">
            <w:pPr>
              <w:pStyle w:val="IFCNormalTextII"/>
              <w:spacing w:line="240" w:lineRule="auto"/>
              <w:ind w:left="0" w:firstLine="0"/>
              <w:rPr>
                <w:sz w:val="18"/>
              </w:rPr>
            </w:pPr>
            <w:r w:rsidRPr="00B872D0">
              <w:rPr>
                <w:sz w:val="18"/>
              </w:rPr>
              <w:t>SPAJ</w:t>
            </w:r>
          </w:p>
          <w:p w14:paraId="7A937D3C" w14:textId="329361B4" w:rsidR="00F94612" w:rsidRPr="00B872D0" w:rsidRDefault="00F94612" w:rsidP="008E4D3E">
            <w:pPr>
              <w:pStyle w:val="IFCNormalTextII"/>
              <w:spacing w:line="240" w:lineRule="auto"/>
              <w:ind w:left="0" w:firstLine="0"/>
              <w:rPr>
                <w:sz w:val="18"/>
              </w:rPr>
            </w:pPr>
            <w:r w:rsidRPr="00B872D0">
              <w:rPr>
                <w:sz w:val="18"/>
              </w:rPr>
              <w:t>All Additional Health Questionnaires</w:t>
            </w:r>
          </w:p>
        </w:tc>
        <w:tc>
          <w:tcPr>
            <w:tcW w:w="3072" w:type="dxa"/>
          </w:tcPr>
          <w:p w14:paraId="07385B8A" w14:textId="77777777" w:rsidR="00F94612" w:rsidRPr="00B872D0" w:rsidRDefault="00F94612" w:rsidP="008E4D3E">
            <w:pPr>
              <w:pStyle w:val="IFCNormalTextII"/>
              <w:spacing w:line="240" w:lineRule="auto"/>
              <w:ind w:left="0" w:firstLine="0"/>
              <w:rPr>
                <w:sz w:val="18"/>
              </w:rPr>
            </w:pPr>
          </w:p>
        </w:tc>
      </w:tr>
    </w:tbl>
    <w:p w14:paraId="4180989C" w14:textId="4E481103" w:rsidR="00ED2AD6" w:rsidRDefault="00ED2AD6" w:rsidP="00505555">
      <w:pPr>
        <w:pStyle w:val="IFCNormalTextII"/>
        <w:ind w:left="840" w:firstLine="0"/>
      </w:pPr>
    </w:p>
    <w:p w14:paraId="6EA69568" w14:textId="77777777" w:rsidR="00DC56EC" w:rsidRDefault="00DC56EC" w:rsidP="00505555">
      <w:pPr>
        <w:pStyle w:val="IFCNormalTextII"/>
        <w:ind w:left="840" w:firstLine="0"/>
      </w:pPr>
    </w:p>
    <w:p w14:paraId="109D1854" w14:textId="4AC8C195" w:rsidR="00DC56EC" w:rsidRDefault="00DC56EC" w:rsidP="00505555">
      <w:pPr>
        <w:pStyle w:val="IFCNormalTextII"/>
        <w:ind w:left="840" w:firstLine="0"/>
      </w:pPr>
    </w:p>
    <w:p w14:paraId="12B74281" w14:textId="77777777" w:rsidR="00DC56EC" w:rsidRDefault="00DC56EC">
      <w:pPr>
        <w:spacing w:after="200" w:line="276" w:lineRule="auto"/>
        <w:rPr>
          <w:rFonts w:ascii="Arial" w:eastAsia="PMingLiU" w:hAnsi="Arial" w:cs="Arial"/>
          <w:kern w:val="2"/>
          <w:sz w:val="22"/>
          <w:szCs w:val="22"/>
          <w:lang w:eastAsia="zh-TW"/>
        </w:rPr>
      </w:pPr>
      <w:r>
        <w:br w:type="page"/>
      </w:r>
    </w:p>
    <w:p w14:paraId="1B7F0C62" w14:textId="5C0C0B88" w:rsidR="00DC56EC" w:rsidRDefault="00DC56EC" w:rsidP="00DC56EC">
      <w:pPr>
        <w:pStyle w:val="IFCHeading1X"/>
        <w:spacing w:before="240"/>
        <w:jc w:val="both"/>
        <w:rPr>
          <w:rFonts w:ascii="Arial" w:hAnsi="Arial" w:cs="Arial"/>
        </w:rPr>
      </w:pPr>
      <w:bookmarkStart w:id="344" w:name="_Toc453154124"/>
      <w:r>
        <w:rPr>
          <w:rFonts w:ascii="Arial" w:hAnsi="Arial" w:cs="Arial"/>
        </w:rPr>
        <w:lastRenderedPageBreak/>
        <w:t>To SPAJ Number to the application</w:t>
      </w:r>
      <w:bookmarkEnd w:id="344"/>
    </w:p>
    <w:p w14:paraId="213A0B1B" w14:textId="5F174720" w:rsidR="00DC56EC" w:rsidRDefault="00247B0C" w:rsidP="00505555">
      <w:pPr>
        <w:pStyle w:val="IFCNormalTextII"/>
        <w:ind w:left="840" w:firstLine="0"/>
      </w:pPr>
      <w:r>
        <w:t xml:space="preserve">After all the information and signature is captured, the “Confirm &amp; Assign SPAJ Number” button will be enabled. </w:t>
      </w:r>
    </w:p>
    <w:p w14:paraId="0A00BEFF" w14:textId="59ABF834" w:rsidR="007D2D50" w:rsidRDefault="007D2D50" w:rsidP="00505555">
      <w:pPr>
        <w:pStyle w:val="IFCNormalTextII"/>
        <w:ind w:left="840" w:firstLine="0"/>
      </w:pPr>
      <w:r w:rsidRPr="00C8127C">
        <w:rPr>
          <w:noProof/>
          <w:lang w:eastAsia="en-US"/>
        </w:rPr>
        <w:drawing>
          <wp:inline distT="0" distB="0" distL="0" distR="0" wp14:anchorId="355DCC3E" wp14:editId="6A7128D5">
            <wp:extent cx="5040000" cy="3245760"/>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040000" cy="3245760"/>
                    </a:xfrm>
                    <a:prstGeom prst="rect">
                      <a:avLst/>
                    </a:prstGeom>
                  </pic:spPr>
                </pic:pic>
              </a:graphicData>
            </a:graphic>
          </wp:inline>
        </w:drawing>
      </w:r>
    </w:p>
    <w:p w14:paraId="008C87F0" w14:textId="77777777" w:rsidR="00080596" w:rsidRDefault="00080596" w:rsidP="00505555">
      <w:pPr>
        <w:pStyle w:val="IFCNormalTextII"/>
        <w:ind w:left="840" w:firstLine="0"/>
      </w:pPr>
    </w:p>
    <w:p w14:paraId="1D729C87" w14:textId="62283943" w:rsidR="00080596" w:rsidRDefault="00080596" w:rsidP="00EC76C9">
      <w:pPr>
        <w:pStyle w:val="IFCNormalTextII"/>
        <w:ind w:left="840" w:firstLine="0"/>
      </w:pPr>
      <w:r>
        <w:t xml:space="preserve">SPAJ Number assignment </w:t>
      </w:r>
    </w:p>
    <w:p w14:paraId="3C29A505" w14:textId="1EF0CB8E" w:rsidR="00EC76C9" w:rsidRDefault="00EC76C9" w:rsidP="00EC76C9">
      <w:pPr>
        <w:pStyle w:val="IFCNormalTextII"/>
        <w:numPr>
          <w:ilvl w:val="0"/>
          <w:numId w:val="15"/>
        </w:numPr>
      </w:pPr>
      <w:r>
        <w:t>Once all signature captured, the confirm button will be enabled</w:t>
      </w:r>
    </w:p>
    <w:p w14:paraId="74ACA988" w14:textId="5019F148" w:rsidR="00EC76C9" w:rsidRDefault="00EC76C9" w:rsidP="00EC76C9">
      <w:pPr>
        <w:pStyle w:val="IFCNormalTextII"/>
        <w:numPr>
          <w:ilvl w:val="0"/>
          <w:numId w:val="15"/>
        </w:numPr>
      </w:pPr>
      <w:r>
        <w:t>SPAJ number will be assign to the case when the “Confirm &amp; Assign SPAJ Number” is press.</w:t>
      </w:r>
    </w:p>
    <w:p w14:paraId="4C4A8FE9" w14:textId="77777777" w:rsidR="007C7476" w:rsidRDefault="007C7476" w:rsidP="007C7476">
      <w:pPr>
        <w:pStyle w:val="IFCNormalTextII"/>
      </w:pPr>
    </w:p>
    <w:p w14:paraId="637FBDED" w14:textId="77777777" w:rsidR="007C7476" w:rsidRDefault="007C7476" w:rsidP="007C7476">
      <w:pPr>
        <w:pStyle w:val="IFCNormalTextII"/>
      </w:pPr>
    </w:p>
    <w:p w14:paraId="36A61699" w14:textId="77777777" w:rsidR="007C7476" w:rsidRDefault="007C7476" w:rsidP="007C7476">
      <w:pPr>
        <w:pStyle w:val="IFCNormalTextII"/>
      </w:pPr>
    </w:p>
    <w:p w14:paraId="1CBDBBD5" w14:textId="2F8D2AE6" w:rsidR="007C3E1A" w:rsidRDefault="007C3E1A" w:rsidP="007C7476">
      <w:pPr>
        <w:pStyle w:val="IFCNormalTextII"/>
      </w:pPr>
    </w:p>
    <w:p w14:paraId="55B396B1" w14:textId="77777777" w:rsidR="007C3E1A" w:rsidRDefault="007C3E1A">
      <w:pPr>
        <w:spacing w:after="200" w:line="276" w:lineRule="auto"/>
        <w:rPr>
          <w:rFonts w:ascii="Arial" w:eastAsia="PMingLiU" w:hAnsi="Arial" w:cs="Arial"/>
          <w:kern w:val="2"/>
          <w:sz w:val="22"/>
          <w:szCs w:val="22"/>
          <w:lang w:eastAsia="zh-TW"/>
        </w:rPr>
      </w:pPr>
      <w:r>
        <w:br w:type="page"/>
      </w:r>
    </w:p>
    <w:p w14:paraId="65A8D5AC" w14:textId="30163E26" w:rsidR="007C3E1A" w:rsidRDefault="00CD7728" w:rsidP="007C3E1A">
      <w:pPr>
        <w:pStyle w:val="IFCHeading1X"/>
        <w:spacing w:before="240"/>
        <w:jc w:val="both"/>
        <w:rPr>
          <w:rFonts w:ascii="Arial" w:hAnsi="Arial" w:cs="Arial"/>
        </w:rPr>
      </w:pPr>
      <w:bookmarkStart w:id="345" w:name="_Toc453154125"/>
      <w:r>
        <w:rPr>
          <w:rFonts w:ascii="Arial" w:hAnsi="Arial" w:cs="Arial"/>
        </w:rPr>
        <w:lastRenderedPageBreak/>
        <w:t>eSubmission</w:t>
      </w:r>
      <w:r w:rsidR="005C21D1">
        <w:rPr>
          <w:rFonts w:ascii="Arial" w:hAnsi="Arial" w:cs="Arial"/>
        </w:rPr>
        <w:t xml:space="preserve"> MPOS client</w:t>
      </w:r>
      <w:bookmarkEnd w:id="345"/>
    </w:p>
    <w:p w14:paraId="04078530" w14:textId="244CB544" w:rsidR="007C7476" w:rsidRDefault="003E22D9" w:rsidP="003E22D9">
      <w:pPr>
        <w:pStyle w:val="IFCNormalTextII"/>
        <w:ind w:left="851" w:hanging="11"/>
      </w:pPr>
      <w:r>
        <w:t>After SPAJ Number assignment the application will be moved to the SPAJ Listing page, where agent can select and submit to the MPOS Server.</w:t>
      </w:r>
    </w:p>
    <w:p w14:paraId="24C540A4" w14:textId="6D287FBB" w:rsidR="007C7476" w:rsidRDefault="006647B2" w:rsidP="007C7476">
      <w:pPr>
        <w:pStyle w:val="IFCNormalTextII"/>
      </w:pPr>
      <w:ins w:id="346" w:author="Andy Phan" w:date="2016-06-08T12:58:00Z">
        <w:r w:rsidRPr="006647B2">
          <w:rPr>
            <w:noProof/>
            <w:lang w:eastAsia="en-US"/>
          </w:rPr>
          <w:drawing>
            <wp:inline distT="0" distB="0" distL="0" distR="0" wp14:anchorId="45B90D6A" wp14:editId="5BB0E0DD">
              <wp:extent cx="5040000" cy="2437120"/>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5040000" cy="2437120"/>
                      </a:xfrm>
                      <a:prstGeom prst="rect">
                        <a:avLst/>
                      </a:prstGeom>
                    </pic:spPr>
                  </pic:pic>
                </a:graphicData>
              </a:graphic>
            </wp:inline>
          </w:drawing>
        </w:r>
      </w:ins>
    </w:p>
    <w:p w14:paraId="3E4D95F7" w14:textId="2BAF62C4" w:rsidR="007C7476" w:rsidRDefault="007C7476" w:rsidP="007C7476">
      <w:pPr>
        <w:pStyle w:val="IFCNormalTextII"/>
      </w:pPr>
      <w:del w:id="347" w:author="Andy Phan" w:date="2016-06-08T12:58:00Z">
        <w:r w:rsidRPr="00014FAA" w:rsidDel="006647B2">
          <w:rPr>
            <w:noProof/>
            <w:lang w:eastAsia="en-US"/>
          </w:rPr>
          <w:drawing>
            <wp:inline distT="0" distB="0" distL="0" distR="0" wp14:anchorId="3F973D1C" wp14:editId="026CC2F0">
              <wp:extent cx="5040000" cy="246008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040000" cy="2460080"/>
                      </a:xfrm>
                      <a:prstGeom prst="rect">
                        <a:avLst/>
                      </a:prstGeom>
                    </pic:spPr>
                  </pic:pic>
                </a:graphicData>
              </a:graphic>
            </wp:inline>
          </w:drawing>
        </w:r>
      </w:del>
    </w:p>
    <w:p w14:paraId="37E593C5" w14:textId="6E162552" w:rsidR="00707C59" w:rsidRDefault="00707C59" w:rsidP="00707C59">
      <w:pPr>
        <w:pStyle w:val="IFCNormalTextII"/>
        <w:numPr>
          <w:ilvl w:val="0"/>
          <w:numId w:val="15"/>
        </w:numPr>
        <w:jc w:val="both"/>
      </w:pPr>
      <w:r>
        <w:t xml:space="preserve">Each application is only valid for </w:t>
      </w:r>
      <w:del w:id="348" w:author="Andy Phan" w:date="2016-06-20T09:46:00Z">
        <w:r w:rsidDel="005E071D">
          <w:delText xml:space="preserve">5 </w:delText>
        </w:r>
      </w:del>
      <w:ins w:id="349" w:author="Andy Phan" w:date="2016-06-20T09:46:00Z">
        <w:r w:rsidR="005E071D">
          <w:t xml:space="preserve">30 </w:t>
        </w:r>
      </w:ins>
      <w:r>
        <w:t>working days. After the date is expired, system does not allowed agent to submit the case.</w:t>
      </w:r>
    </w:p>
    <w:p w14:paraId="01A8C825" w14:textId="77777777" w:rsidR="00707C59" w:rsidRDefault="00707C59" w:rsidP="00707C59">
      <w:pPr>
        <w:pStyle w:val="IFCNormalTextII"/>
        <w:numPr>
          <w:ilvl w:val="0"/>
          <w:numId w:val="15"/>
        </w:numPr>
        <w:jc w:val="both"/>
      </w:pPr>
      <w:r>
        <w:t xml:space="preserve">MPOS Client will check the SI version with the Server SI version, if the version is not match, system will not </w:t>
      </w:r>
      <w:r w:rsidR="00D63A37">
        <w:t>allow</w:t>
      </w:r>
      <w:r>
        <w:t xml:space="preserve"> agent to submit. Agent will have to redo all the application and SI again.</w:t>
      </w:r>
    </w:p>
    <w:p w14:paraId="03FDE261" w14:textId="2ED7DFA5" w:rsidR="00CD4D21" w:rsidRDefault="00CD4D21" w:rsidP="00707C59">
      <w:pPr>
        <w:pStyle w:val="IFCNormalTextII"/>
        <w:numPr>
          <w:ilvl w:val="0"/>
          <w:numId w:val="15"/>
        </w:numPr>
        <w:jc w:val="both"/>
      </w:pPr>
      <w:r>
        <w:t>MPOS Client will submit the following to MPOS Server:</w:t>
      </w:r>
    </w:p>
    <w:p w14:paraId="3DE254B1" w14:textId="2AAB9283" w:rsidR="00CD4D21" w:rsidRDefault="00CD4D21" w:rsidP="00CD4D21">
      <w:pPr>
        <w:pStyle w:val="IFCNormalTextII"/>
        <w:numPr>
          <w:ilvl w:val="1"/>
          <w:numId w:val="15"/>
        </w:numPr>
        <w:jc w:val="both"/>
      </w:pPr>
      <w:r>
        <w:t>SPAJ PDF</w:t>
      </w:r>
    </w:p>
    <w:p w14:paraId="13206FB4" w14:textId="0F6078FA" w:rsidR="00CD4D21" w:rsidRDefault="00CD4D21" w:rsidP="00CD4D21">
      <w:pPr>
        <w:pStyle w:val="IFCNormalTextII"/>
        <w:numPr>
          <w:ilvl w:val="1"/>
          <w:numId w:val="15"/>
        </w:numPr>
        <w:jc w:val="both"/>
      </w:pPr>
      <w:r>
        <w:t>Sales Illustration PDF</w:t>
      </w:r>
    </w:p>
    <w:p w14:paraId="061C867F" w14:textId="060968A9" w:rsidR="00CD4D21" w:rsidRDefault="00CD4D21" w:rsidP="00CD4D21">
      <w:pPr>
        <w:pStyle w:val="IFCNormalTextII"/>
        <w:numPr>
          <w:ilvl w:val="1"/>
          <w:numId w:val="15"/>
        </w:numPr>
        <w:jc w:val="both"/>
      </w:pPr>
      <w:r>
        <w:t xml:space="preserve">Supporting Document </w:t>
      </w:r>
      <w:del w:id="350" w:author="Andy Phan" w:date="2016-06-21T17:46:00Z">
        <w:r w:rsidDel="00582B53">
          <w:delText>TIFF</w:delText>
        </w:r>
      </w:del>
      <w:ins w:id="351" w:author="Andy Phan" w:date="2016-06-21T17:46:00Z">
        <w:r w:rsidR="00582B53">
          <w:t>in JPG format</w:t>
        </w:r>
      </w:ins>
    </w:p>
    <w:p w14:paraId="12E8696F" w14:textId="0B358BDB" w:rsidR="00CD4D21" w:rsidRDefault="00CD4D21" w:rsidP="00CD4D21">
      <w:pPr>
        <w:pStyle w:val="IFCNormalTextII"/>
        <w:numPr>
          <w:ilvl w:val="1"/>
          <w:numId w:val="15"/>
        </w:numPr>
        <w:jc w:val="both"/>
      </w:pPr>
      <w:r>
        <w:t xml:space="preserve">Additional Questionnaires </w:t>
      </w:r>
      <w:del w:id="352" w:author="Andy Phan" w:date="2016-06-21T17:46:00Z">
        <w:r w:rsidDel="00582B53">
          <w:delText>TIFF</w:delText>
        </w:r>
      </w:del>
      <w:ins w:id="353" w:author="Andy Phan" w:date="2016-06-21T17:46:00Z">
        <w:r w:rsidR="00582B53">
          <w:t>in JPG format</w:t>
        </w:r>
      </w:ins>
    </w:p>
    <w:p w14:paraId="030DDA31" w14:textId="3358B1F2" w:rsidR="00CD4D21" w:rsidRDefault="00CD4D21" w:rsidP="00CD4D21">
      <w:pPr>
        <w:pStyle w:val="IFCNormalTextII"/>
        <w:numPr>
          <w:ilvl w:val="1"/>
          <w:numId w:val="15"/>
        </w:numPr>
        <w:jc w:val="both"/>
      </w:pPr>
      <w:r>
        <w:t>SPAJ XML Data</w:t>
      </w:r>
    </w:p>
    <w:p w14:paraId="32BDB86B" w14:textId="377BCB23" w:rsidR="00CD4D21" w:rsidRDefault="00CD4D21" w:rsidP="00CD4D21">
      <w:pPr>
        <w:pStyle w:val="IFCNormalTextII"/>
        <w:numPr>
          <w:ilvl w:val="1"/>
          <w:numId w:val="15"/>
        </w:numPr>
        <w:jc w:val="both"/>
      </w:pPr>
      <w:r>
        <w:t>Additional Questionnaires XML Data</w:t>
      </w:r>
    </w:p>
    <w:p w14:paraId="23776C20" w14:textId="232CCA72" w:rsidR="00CD4D21" w:rsidRDefault="00CD4D21" w:rsidP="00CD4D21">
      <w:pPr>
        <w:pStyle w:val="IFCNormalTextII"/>
        <w:numPr>
          <w:ilvl w:val="1"/>
          <w:numId w:val="15"/>
        </w:numPr>
        <w:jc w:val="both"/>
      </w:pPr>
      <w:r>
        <w:t>CFF XML Data</w:t>
      </w:r>
    </w:p>
    <w:p w14:paraId="6CAF58EB" w14:textId="77777777" w:rsidR="00CD4D21" w:rsidRDefault="00CD4D21" w:rsidP="005F45FC">
      <w:pPr>
        <w:pStyle w:val="IFCNormalTextII"/>
        <w:jc w:val="both"/>
      </w:pPr>
    </w:p>
    <w:p w14:paraId="1CB99B25" w14:textId="77777777" w:rsidR="005C21D1" w:rsidRDefault="005C21D1" w:rsidP="005C21D1">
      <w:pPr>
        <w:pStyle w:val="IFCNormalTextII"/>
        <w:jc w:val="both"/>
      </w:pPr>
    </w:p>
    <w:p w14:paraId="17819E1B" w14:textId="5EF7EED1" w:rsidR="005C21D1" w:rsidRDefault="006E7ABC" w:rsidP="005C21D1">
      <w:pPr>
        <w:pStyle w:val="IFCNormalTextII"/>
        <w:jc w:val="both"/>
      </w:pPr>
      <w:del w:id="354" w:author="Andy Phan" w:date="2016-06-08T13:31:00Z">
        <w:r w:rsidRPr="006E7ABC" w:rsidDel="000C1F90">
          <w:rPr>
            <w:noProof/>
            <w:lang w:eastAsia="en-US"/>
          </w:rPr>
          <w:drawing>
            <wp:inline distT="0" distB="0" distL="0" distR="0" wp14:anchorId="07C9062C" wp14:editId="2B6378DF">
              <wp:extent cx="5040000" cy="2217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5040000" cy="2217040"/>
                      </a:xfrm>
                      <a:prstGeom prst="rect">
                        <a:avLst/>
                      </a:prstGeom>
                    </pic:spPr>
                  </pic:pic>
                </a:graphicData>
              </a:graphic>
            </wp:inline>
          </w:drawing>
        </w:r>
      </w:del>
      <w:ins w:id="355" w:author="Andy Phan" w:date="2016-06-08T13:31:00Z">
        <w:r w:rsidR="000C1F90" w:rsidRPr="000C1F90">
          <w:rPr>
            <w:noProof/>
          </w:rPr>
          <w:t xml:space="preserve"> </w:t>
        </w:r>
        <w:r w:rsidR="000C1F90" w:rsidRPr="000C1F90">
          <w:rPr>
            <w:noProof/>
            <w:lang w:eastAsia="en-US"/>
          </w:rPr>
          <w:lastRenderedPageBreak/>
          <w:drawing>
            <wp:inline distT="0" distB="0" distL="0" distR="0" wp14:anchorId="4F26DDA9" wp14:editId="36605C23">
              <wp:extent cx="5715000" cy="2505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715000" cy="2505075"/>
                      </a:xfrm>
                      <a:prstGeom prst="rect">
                        <a:avLst/>
                      </a:prstGeom>
                    </pic:spPr>
                  </pic:pic>
                </a:graphicData>
              </a:graphic>
            </wp:inline>
          </w:drawing>
        </w:r>
      </w:ins>
    </w:p>
    <w:p w14:paraId="629B261B" w14:textId="324155A9" w:rsidR="005C21D1" w:rsidRDefault="006E7ABC" w:rsidP="006E7ABC">
      <w:pPr>
        <w:pStyle w:val="IFCNormalTextII"/>
        <w:ind w:left="426" w:firstLine="0"/>
        <w:jc w:val="both"/>
      </w:pPr>
      <w:r>
        <w:t>After submission to MPOS Server, the application will be moved to the Submitted SPAJ Listing page.</w:t>
      </w:r>
      <w:r w:rsidR="00C95617">
        <w:t xml:space="preserve"> Agent still can </w:t>
      </w:r>
      <w:del w:id="356" w:author="Andy Phan" w:date="2016-06-08T13:31:00Z">
        <w:r w:rsidR="00C95617" w:rsidDel="000C1F90">
          <w:delText xml:space="preserve">will </w:delText>
        </w:r>
      </w:del>
      <w:ins w:id="357" w:author="Andy Phan" w:date="2016-06-08T13:31:00Z">
        <w:r w:rsidR="000C1F90">
          <w:t xml:space="preserve">view </w:t>
        </w:r>
      </w:ins>
      <w:r w:rsidR="00C95617">
        <w:t>the following:</w:t>
      </w:r>
    </w:p>
    <w:p w14:paraId="6BAFC667" w14:textId="77777777" w:rsidR="00C95617" w:rsidRDefault="00C95617" w:rsidP="00C95617">
      <w:pPr>
        <w:pStyle w:val="IFCNormalTextII"/>
        <w:numPr>
          <w:ilvl w:val="0"/>
          <w:numId w:val="15"/>
        </w:numPr>
        <w:jc w:val="both"/>
      </w:pPr>
      <w:r>
        <w:t>SPAJ PDF</w:t>
      </w:r>
    </w:p>
    <w:p w14:paraId="515B5DD8" w14:textId="77777777" w:rsidR="00C95617" w:rsidRDefault="00C95617" w:rsidP="00C95617">
      <w:pPr>
        <w:pStyle w:val="IFCNormalTextII"/>
        <w:numPr>
          <w:ilvl w:val="0"/>
          <w:numId w:val="15"/>
        </w:numPr>
        <w:jc w:val="both"/>
      </w:pPr>
      <w:r>
        <w:t>Sales Illustration PDF</w:t>
      </w:r>
    </w:p>
    <w:p w14:paraId="392C0E32" w14:textId="195A635A" w:rsidR="00C95617" w:rsidRDefault="00C95617" w:rsidP="00C95617">
      <w:pPr>
        <w:pStyle w:val="IFCNormalTextII"/>
        <w:numPr>
          <w:ilvl w:val="0"/>
          <w:numId w:val="15"/>
        </w:numPr>
        <w:jc w:val="both"/>
      </w:pPr>
      <w:r>
        <w:t xml:space="preserve">Supporting Document </w:t>
      </w:r>
      <w:del w:id="358" w:author="Andy Phan" w:date="2016-06-21T17:46:00Z">
        <w:r w:rsidDel="00582B53">
          <w:delText>TIFF</w:delText>
        </w:r>
      </w:del>
      <w:ins w:id="359" w:author="Andy Phan" w:date="2016-06-21T17:46:00Z">
        <w:r w:rsidR="00582B53">
          <w:t>in JPG format</w:t>
        </w:r>
      </w:ins>
    </w:p>
    <w:p w14:paraId="6A296F20" w14:textId="220F456E" w:rsidR="00C95617" w:rsidRDefault="00C95617" w:rsidP="00C95617">
      <w:pPr>
        <w:pStyle w:val="IFCNormalTextII"/>
        <w:numPr>
          <w:ilvl w:val="0"/>
          <w:numId w:val="15"/>
        </w:numPr>
        <w:jc w:val="both"/>
      </w:pPr>
      <w:r>
        <w:t xml:space="preserve">Additional Questionnaires </w:t>
      </w:r>
      <w:del w:id="360" w:author="Andy Phan" w:date="2016-06-21T17:46:00Z">
        <w:r w:rsidDel="00582B53">
          <w:delText>TIFF</w:delText>
        </w:r>
      </w:del>
      <w:ins w:id="361" w:author="Andy Phan" w:date="2016-06-21T17:46:00Z">
        <w:r w:rsidR="00582B53">
          <w:t>in JPG format</w:t>
        </w:r>
      </w:ins>
    </w:p>
    <w:p w14:paraId="6280A72F" w14:textId="77777777" w:rsidR="00C95617" w:rsidRDefault="00C95617" w:rsidP="00C95617">
      <w:pPr>
        <w:pStyle w:val="IFCNormalTextII"/>
        <w:ind w:left="1350" w:firstLine="0"/>
        <w:jc w:val="both"/>
      </w:pPr>
    </w:p>
    <w:p w14:paraId="0F7FFE47" w14:textId="77777777" w:rsidR="000C1F90" w:rsidRDefault="00702113" w:rsidP="00702113">
      <w:pPr>
        <w:spacing w:after="200" w:line="276" w:lineRule="auto"/>
        <w:ind w:left="720"/>
        <w:rPr>
          <w:ins w:id="362" w:author="Andy Phan" w:date="2016-06-08T13:31:00Z"/>
        </w:rPr>
      </w:pPr>
      <w:r w:rsidRPr="00702113">
        <w:rPr>
          <w:noProof/>
        </w:rPr>
        <w:drawing>
          <wp:inline distT="0" distB="0" distL="0" distR="0" wp14:anchorId="13C27866" wp14:editId="54140A99">
            <wp:extent cx="3600000" cy="1236400"/>
            <wp:effectExtent l="0" t="0" r="698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3600000" cy="1236400"/>
                    </a:xfrm>
                    <a:prstGeom prst="rect">
                      <a:avLst/>
                    </a:prstGeom>
                  </pic:spPr>
                </pic:pic>
              </a:graphicData>
            </a:graphic>
          </wp:inline>
        </w:drawing>
      </w:r>
    </w:p>
    <w:p w14:paraId="07D30AF3" w14:textId="3847AA59" w:rsidR="000C1F90" w:rsidRDefault="000C1F90" w:rsidP="000C1F90">
      <w:pPr>
        <w:pStyle w:val="IFCNormalTextII"/>
        <w:ind w:left="426" w:firstLine="0"/>
        <w:jc w:val="both"/>
        <w:rPr>
          <w:ins w:id="363" w:author="Andy Phan" w:date="2016-06-08T13:32:00Z"/>
        </w:rPr>
      </w:pPr>
      <w:ins w:id="364" w:author="Andy Phan" w:date="2016-06-08T13:32:00Z">
        <w:r>
          <w:t>Agent can also submit Amandemen form.</w:t>
        </w:r>
      </w:ins>
    </w:p>
    <w:p w14:paraId="160FEB46" w14:textId="77777777" w:rsidR="000C1F90" w:rsidRDefault="000C1F90" w:rsidP="00702113">
      <w:pPr>
        <w:spacing w:after="200" w:line="276" w:lineRule="auto"/>
        <w:ind w:left="720"/>
        <w:rPr>
          <w:ins w:id="365" w:author="Andy Phan" w:date="2016-06-08T13:31:00Z"/>
        </w:rPr>
      </w:pPr>
    </w:p>
    <w:p w14:paraId="7B875F5A" w14:textId="3C4AA104" w:rsidR="005C21D1" w:rsidRDefault="005C21D1" w:rsidP="00702113">
      <w:pPr>
        <w:spacing w:after="200" w:line="276" w:lineRule="auto"/>
        <w:ind w:left="720"/>
        <w:rPr>
          <w:rFonts w:ascii="Arial" w:eastAsia="PMingLiU" w:hAnsi="Arial" w:cs="Arial"/>
          <w:kern w:val="2"/>
          <w:sz w:val="22"/>
          <w:szCs w:val="22"/>
          <w:lang w:eastAsia="zh-TW"/>
        </w:rPr>
      </w:pPr>
      <w:r>
        <w:br w:type="page"/>
      </w:r>
    </w:p>
    <w:p w14:paraId="1361F590" w14:textId="20B81901" w:rsidR="005C21D1" w:rsidRDefault="005C21D1" w:rsidP="005C21D1">
      <w:pPr>
        <w:pStyle w:val="IFCHeading1X"/>
        <w:spacing w:before="240"/>
        <w:jc w:val="both"/>
        <w:rPr>
          <w:rFonts w:ascii="Arial" w:hAnsi="Arial" w:cs="Arial"/>
        </w:rPr>
      </w:pPr>
      <w:bookmarkStart w:id="366" w:name="_Toc453154126"/>
      <w:r>
        <w:rPr>
          <w:rFonts w:ascii="Arial" w:hAnsi="Arial" w:cs="Arial"/>
        </w:rPr>
        <w:lastRenderedPageBreak/>
        <w:t>eSubmission mpos server</w:t>
      </w:r>
      <w:bookmarkEnd w:id="366"/>
    </w:p>
    <w:p w14:paraId="605B116B" w14:textId="12883F9A" w:rsidR="005C21D1" w:rsidRDefault="008767EA" w:rsidP="00CD4D21">
      <w:pPr>
        <w:pStyle w:val="IFCHeading1XNormalText"/>
        <w:ind w:left="840"/>
      </w:pPr>
      <w:r>
        <w:t>MPOS Server will receive the PDF files and images from MPOS Client and return a receipt status to MPOS Client.</w:t>
      </w:r>
    </w:p>
    <w:p w14:paraId="5B2A3061" w14:textId="77777777" w:rsidR="008767EA" w:rsidRDefault="008767EA" w:rsidP="00CD4D21">
      <w:pPr>
        <w:pStyle w:val="IFCHeading1XNormalText"/>
        <w:ind w:left="840"/>
      </w:pPr>
    </w:p>
    <w:p w14:paraId="0E8974D6" w14:textId="05E921D7" w:rsidR="008767EA" w:rsidRDefault="00C21013" w:rsidP="00CD4D21">
      <w:pPr>
        <w:pStyle w:val="IFCHeading1XNormalText"/>
        <w:ind w:left="840"/>
      </w:pPr>
      <w:r w:rsidRPr="00C21013">
        <w:rPr>
          <w:noProof/>
          <w:lang w:eastAsia="en-US"/>
        </w:rPr>
        <w:drawing>
          <wp:inline distT="0" distB="0" distL="0" distR="0" wp14:anchorId="5BC3F624" wp14:editId="179A12E9">
            <wp:extent cx="5040000" cy="2262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5040000" cy="2262400"/>
                    </a:xfrm>
                    <a:prstGeom prst="rect">
                      <a:avLst/>
                    </a:prstGeom>
                  </pic:spPr>
                </pic:pic>
              </a:graphicData>
            </a:graphic>
          </wp:inline>
        </w:drawing>
      </w:r>
    </w:p>
    <w:p w14:paraId="5AFAD633" w14:textId="77777777" w:rsidR="00F55AFD" w:rsidRDefault="00C21013" w:rsidP="00CD4D21">
      <w:pPr>
        <w:pStyle w:val="IFCHeading1XNormalText"/>
        <w:ind w:left="840"/>
      </w:pPr>
      <w:r>
        <w:t xml:space="preserve">MPOS Server allow the user to view the </w:t>
      </w:r>
      <w:r w:rsidR="00F55AFD">
        <w:t>following:</w:t>
      </w:r>
    </w:p>
    <w:p w14:paraId="4519B4DB" w14:textId="77777777" w:rsidR="00F55AFD" w:rsidRDefault="00F55AFD" w:rsidP="00F55AFD">
      <w:pPr>
        <w:pStyle w:val="IFCNormalTextII"/>
        <w:numPr>
          <w:ilvl w:val="0"/>
          <w:numId w:val="15"/>
        </w:numPr>
        <w:jc w:val="both"/>
      </w:pPr>
      <w:r>
        <w:t>SPAJ PDF</w:t>
      </w:r>
    </w:p>
    <w:p w14:paraId="063C098F" w14:textId="77777777" w:rsidR="00F55AFD" w:rsidRDefault="00F55AFD" w:rsidP="00F55AFD">
      <w:pPr>
        <w:pStyle w:val="IFCNormalTextII"/>
        <w:numPr>
          <w:ilvl w:val="0"/>
          <w:numId w:val="15"/>
        </w:numPr>
        <w:jc w:val="both"/>
      </w:pPr>
      <w:r>
        <w:t>Sales Illustration PDF</w:t>
      </w:r>
    </w:p>
    <w:p w14:paraId="484757D0" w14:textId="29CBC9C1" w:rsidR="00F55AFD" w:rsidRDefault="00F55AFD" w:rsidP="00F55AFD">
      <w:pPr>
        <w:pStyle w:val="IFCNormalTextII"/>
        <w:numPr>
          <w:ilvl w:val="0"/>
          <w:numId w:val="15"/>
        </w:numPr>
        <w:jc w:val="both"/>
      </w:pPr>
      <w:r>
        <w:t xml:space="preserve">Supporting Document </w:t>
      </w:r>
      <w:del w:id="367" w:author="Andy Phan" w:date="2016-06-21T17:46:00Z">
        <w:r w:rsidDel="00582B53">
          <w:delText>TIFF</w:delText>
        </w:r>
      </w:del>
      <w:ins w:id="368" w:author="Andy Phan" w:date="2016-06-21T17:46:00Z">
        <w:r w:rsidR="00582B53">
          <w:t xml:space="preserve">in </w:t>
        </w:r>
      </w:ins>
      <w:ins w:id="369" w:author="Andy Phan" w:date="2016-06-21T17:47:00Z">
        <w:r w:rsidR="00582B53">
          <w:t>JPG format</w:t>
        </w:r>
      </w:ins>
    </w:p>
    <w:p w14:paraId="7400AE7C" w14:textId="0A07C08A" w:rsidR="00F55AFD" w:rsidRDefault="00F55AFD" w:rsidP="00F55AFD">
      <w:pPr>
        <w:pStyle w:val="IFCNormalTextII"/>
        <w:numPr>
          <w:ilvl w:val="0"/>
          <w:numId w:val="15"/>
        </w:numPr>
        <w:jc w:val="both"/>
      </w:pPr>
      <w:r>
        <w:t xml:space="preserve">Additional Questionnaires </w:t>
      </w:r>
      <w:ins w:id="370" w:author="Andy Phan" w:date="2016-06-21T17:47:00Z">
        <w:r w:rsidR="00582B53">
          <w:t>in JPG format</w:t>
        </w:r>
      </w:ins>
      <w:del w:id="371" w:author="Andy Phan" w:date="2016-06-21T17:47:00Z">
        <w:r w:rsidDel="00582B53">
          <w:delText>TIFF</w:delText>
        </w:r>
      </w:del>
    </w:p>
    <w:p w14:paraId="5932C8C6" w14:textId="77777777" w:rsidR="00F55AFD" w:rsidRDefault="00F55AFD" w:rsidP="00CD4D21">
      <w:pPr>
        <w:pStyle w:val="IFCHeading1XNormalText"/>
        <w:ind w:left="840"/>
      </w:pPr>
    </w:p>
    <w:p w14:paraId="0C4D4C58" w14:textId="4911460A" w:rsidR="00054598" w:rsidRDefault="00054598">
      <w:pPr>
        <w:spacing w:after="200" w:line="276" w:lineRule="auto"/>
        <w:rPr>
          <w:rFonts w:ascii="Arial" w:eastAsia="PMingLiU" w:hAnsi="Arial" w:cs="Arial"/>
          <w:kern w:val="2"/>
          <w:sz w:val="22"/>
          <w:szCs w:val="22"/>
          <w:lang w:eastAsia="zh-TW"/>
        </w:rPr>
      </w:pPr>
      <w:r>
        <w:br w:type="page"/>
      </w:r>
    </w:p>
    <w:p w14:paraId="69895ED2" w14:textId="0657B4E0" w:rsidR="00025117" w:rsidRPr="00054598" w:rsidRDefault="00054598" w:rsidP="00054598">
      <w:pPr>
        <w:pStyle w:val="IFCHeading1X"/>
        <w:spacing w:before="240"/>
        <w:jc w:val="both"/>
        <w:rPr>
          <w:rFonts w:ascii="Arial" w:hAnsi="Arial" w:cs="Arial"/>
        </w:rPr>
      </w:pPr>
      <w:bookmarkStart w:id="372" w:name="_Toc453154127"/>
      <w:r>
        <w:rPr>
          <w:rFonts w:ascii="Arial" w:hAnsi="Arial" w:cs="Arial"/>
        </w:rPr>
        <w:lastRenderedPageBreak/>
        <w:t>mpos server integration to core system</w:t>
      </w:r>
      <w:bookmarkEnd w:id="372"/>
    </w:p>
    <w:p w14:paraId="51A3FAC0" w14:textId="199C83B4" w:rsidR="005C21D1" w:rsidRDefault="00054598" w:rsidP="00054598">
      <w:pPr>
        <w:pStyle w:val="IFCHeading1XNormalText"/>
        <w:ind w:left="720"/>
      </w:pPr>
      <w:r>
        <w:t>MPOS Server will drop the following to the staging folder:</w:t>
      </w:r>
    </w:p>
    <w:p w14:paraId="75241187" w14:textId="03C15EE2" w:rsidR="00596CC6" w:rsidRDefault="00596CC6" w:rsidP="00054598">
      <w:pPr>
        <w:pStyle w:val="IFCNormalTextII"/>
        <w:numPr>
          <w:ilvl w:val="0"/>
          <w:numId w:val="15"/>
        </w:numPr>
        <w:jc w:val="both"/>
      </w:pPr>
      <w:r>
        <w:t>SPAJ XML Data</w:t>
      </w:r>
    </w:p>
    <w:p w14:paraId="12A99767" w14:textId="77777777" w:rsidR="00054598" w:rsidRDefault="00054598" w:rsidP="00054598">
      <w:pPr>
        <w:pStyle w:val="IFCNormalTextII"/>
        <w:numPr>
          <w:ilvl w:val="0"/>
          <w:numId w:val="15"/>
        </w:numPr>
        <w:jc w:val="both"/>
      </w:pPr>
      <w:r>
        <w:t>SPAJ PDF</w:t>
      </w:r>
    </w:p>
    <w:p w14:paraId="2746BE28" w14:textId="244DD971" w:rsidR="00054598" w:rsidRDefault="00054598" w:rsidP="00054598">
      <w:pPr>
        <w:pStyle w:val="IFCNormalTextII"/>
        <w:numPr>
          <w:ilvl w:val="0"/>
          <w:numId w:val="15"/>
        </w:numPr>
        <w:jc w:val="both"/>
      </w:pPr>
      <w:r>
        <w:t xml:space="preserve">Supporting Document </w:t>
      </w:r>
      <w:del w:id="373" w:author="Andy Phan" w:date="2016-06-21T17:47:00Z">
        <w:r w:rsidDel="004B7D8C">
          <w:delText>TIFF</w:delText>
        </w:r>
      </w:del>
      <w:ins w:id="374" w:author="Andy Phan" w:date="2016-06-21T17:47:00Z">
        <w:r w:rsidR="004B7D8C">
          <w:t>in JPG format</w:t>
        </w:r>
      </w:ins>
    </w:p>
    <w:p w14:paraId="5FF9CF15" w14:textId="599B8516" w:rsidR="00054598" w:rsidRDefault="00054598" w:rsidP="00054598">
      <w:pPr>
        <w:pStyle w:val="IFCNormalTextII"/>
        <w:numPr>
          <w:ilvl w:val="0"/>
          <w:numId w:val="15"/>
        </w:numPr>
        <w:jc w:val="both"/>
      </w:pPr>
      <w:r>
        <w:t xml:space="preserve">Additional Questionnaires </w:t>
      </w:r>
      <w:ins w:id="375" w:author="Andy Phan" w:date="2016-06-21T17:47:00Z">
        <w:r w:rsidR="004B7D8C">
          <w:t>in JPG format</w:t>
        </w:r>
      </w:ins>
      <w:del w:id="376" w:author="Andy Phan" w:date="2016-06-21T17:47:00Z">
        <w:r w:rsidDel="004B7D8C">
          <w:delText>TIFF</w:delText>
        </w:r>
      </w:del>
    </w:p>
    <w:p w14:paraId="7D113EA0" w14:textId="77777777" w:rsidR="00054598" w:rsidRPr="005C21D1" w:rsidRDefault="00054598" w:rsidP="00054598">
      <w:pPr>
        <w:pStyle w:val="IFCHeading1XNormalText"/>
        <w:ind w:left="720"/>
      </w:pPr>
    </w:p>
    <w:p w14:paraId="47A944FD" w14:textId="0102B91D" w:rsidR="005C21D1" w:rsidRDefault="00025117" w:rsidP="00054598">
      <w:pPr>
        <w:pStyle w:val="IFCNormalTextII"/>
        <w:ind w:left="990"/>
        <w:jc w:val="both"/>
      </w:pPr>
      <w:r w:rsidRPr="00025117">
        <w:rPr>
          <w:noProof/>
          <w:lang w:eastAsia="en-US"/>
        </w:rPr>
        <w:drawing>
          <wp:inline distT="0" distB="0" distL="0" distR="0" wp14:anchorId="60844834" wp14:editId="4152B807">
            <wp:extent cx="5040000" cy="151816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040000" cy="1518160"/>
                    </a:xfrm>
                    <a:prstGeom prst="rect">
                      <a:avLst/>
                    </a:prstGeom>
                  </pic:spPr>
                </pic:pic>
              </a:graphicData>
            </a:graphic>
          </wp:inline>
        </w:drawing>
      </w:r>
    </w:p>
    <w:p w14:paraId="282C7852" w14:textId="1E7B9F4E" w:rsidR="00596CC6" w:rsidRDefault="00596CC6" w:rsidP="00596CC6">
      <w:pPr>
        <w:pStyle w:val="IFCNormalTextII"/>
        <w:numPr>
          <w:ilvl w:val="0"/>
          <w:numId w:val="15"/>
        </w:numPr>
        <w:jc w:val="both"/>
      </w:pPr>
      <w:r>
        <w:t>MPOS Server will create new Folder for each application using the SPAJ Number in the Staging Folder.</w:t>
      </w:r>
    </w:p>
    <w:p w14:paraId="079B2744" w14:textId="3C4AF4BF" w:rsidR="00596CC6" w:rsidRDefault="00596CC6" w:rsidP="00596CC6">
      <w:pPr>
        <w:pStyle w:val="IFCNormalTextII"/>
        <w:numPr>
          <w:ilvl w:val="0"/>
          <w:numId w:val="15"/>
        </w:numPr>
        <w:jc w:val="both"/>
      </w:pPr>
      <w:r>
        <w:t>Core System will have to monitor the staging folder and pickup the SPAJ XML Data and all required files.</w:t>
      </w:r>
    </w:p>
    <w:p w14:paraId="4D10B9D4" w14:textId="77777777" w:rsidR="00596CC6" w:rsidRDefault="00596CC6" w:rsidP="00054598">
      <w:pPr>
        <w:pStyle w:val="IFCNormalTextII"/>
        <w:ind w:left="990"/>
        <w:jc w:val="both"/>
        <w:rPr>
          <w:ins w:id="377" w:author="Andy Phan" w:date="2016-06-21T17:49:00Z"/>
        </w:rPr>
      </w:pPr>
    </w:p>
    <w:p w14:paraId="0CA95DCA" w14:textId="77777777" w:rsidR="00B72F9F" w:rsidRDefault="00B72F9F" w:rsidP="00B72F9F">
      <w:pPr>
        <w:pStyle w:val="IFCNormalTextII"/>
        <w:ind w:left="990"/>
        <w:jc w:val="both"/>
        <w:rPr>
          <w:ins w:id="378" w:author="Andy Phan" w:date="2016-06-21T17:49:00Z"/>
        </w:rPr>
      </w:pPr>
      <w:ins w:id="379" w:author="Andy Phan" w:date="2016-06-21T17:49:00Z">
        <w:r>
          <w:t xml:space="preserve">Below </w:t>
        </w:r>
        <w:proofErr w:type="gramStart"/>
        <w:r>
          <w:t>are</w:t>
        </w:r>
        <w:proofErr w:type="gramEnd"/>
        <w:r>
          <w:t xml:space="preserve"> the New Business Flow integration</w:t>
        </w:r>
      </w:ins>
    </w:p>
    <w:p w14:paraId="587FCB39" w14:textId="77777777" w:rsidR="00B72F9F" w:rsidRPr="00985ABD" w:rsidRDefault="00B72F9F" w:rsidP="00B72F9F">
      <w:pPr>
        <w:numPr>
          <w:ilvl w:val="0"/>
          <w:numId w:val="33"/>
        </w:numPr>
        <w:autoSpaceDE w:val="0"/>
        <w:autoSpaceDN w:val="0"/>
        <w:adjustRightInd w:val="0"/>
        <w:jc w:val="both"/>
        <w:rPr>
          <w:ins w:id="380" w:author="Andy Phan" w:date="2016-06-21T17:49:00Z"/>
          <w:rFonts w:ascii="Arial" w:hAnsi="Arial" w:cs="Arial"/>
          <w:sz w:val="22"/>
          <w:szCs w:val="22"/>
        </w:rPr>
      </w:pPr>
      <w:ins w:id="381" w:author="Andy Phan" w:date="2016-06-21T17:49:00Z">
        <w:r w:rsidRPr="00985ABD">
          <w:rPr>
            <w:rFonts w:ascii="Arial" w:hAnsi="Arial" w:cs="Arial"/>
            <w:sz w:val="22"/>
            <w:szCs w:val="22"/>
          </w:rPr>
          <w:t>MPOS will submit the SI, SPAJ &amp; Supporting Document Data to NB check common pool.</w:t>
        </w:r>
      </w:ins>
    </w:p>
    <w:p w14:paraId="39A4366E" w14:textId="77777777" w:rsidR="00B72F9F" w:rsidRPr="00985ABD" w:rsidRDefault="00B72F9F" w:rsidP="00B72F9F">
      <w:pPr>
        <w:numPr>
          <w:ilvl w:val="0"/>
          <w:numId w:val="33"/>
        </w:numPr>
        <w:autoSpaceDE w:val="0"/>
        <w:autoSpaceDN w:val="0"/>
        <w:adjustRightInd w:val="0"/>
        <w:jc w:val="both"/>
        <w:rPr>
          <w:ins w:id="382" w:author="Andy Phan" w:date="2016-06-21T17:49:00Z"/>
          <w:rFonts w:ascii="Arial" w:hAnsi="Arial" w:cs="Arial"/>
          <w:sz w:val="22"/>
          <w:szCs w:val="22"/>
        </w:rPr>
      </w:pPr>
      <w:ins w:id="383" w:author="Andy Phan" w:date="2016-06-21T17:49:00Z">
        <w:r w:rsidRPr="00985ABD">
          <w:rPr>
            <w:rFonts w:ascii="Arial" w:hAnsi="Arial" w:cs="Arial"/>
            <w:sz w:val="22"/>
            <w:szCs w:val="22"/>
          </w:rPr>
          <w:t xml:space="preserve">Core System will not </w:t>
        </w:r>
        <w:proofErr w:type="gramStart"/>
        <w:r w:rsidRPr="00985ABD">
          <w:rPr>
            <w:rFonts w:ascii="Arial" w:hAnsi="Arial" w:cs="Arial"/>
            <w:sz w:val="22"/>
            <w:szCs w:val="22"/>
          </w:rPr>
          <w:t>sent</w:t>
        </w:r>
        <w:proofErr w:type="gramEnd"/>
        <w:r w:rsidRPr="00985ABD">
          <w:rPr>
            <w:rFonts w:ascii="Arial" w:hAnsi="Arial" w:cs="Arial"/>
            <w:sz w:val="22"/>
            <w:szCs w:val="22"/>
          </w:rPr>
          <w:t xml:space="preserve"> any status to MPOS</w:t>
        </w:r>
      </w:ins>
    </w:p>
    <w:p w14:paraId="6BC8E2F0" w14:textId="77777777" w:rsidR="00B72F9F" w:rsidRPr="00985ABD" w:rsidRDefault="00B72F9F" w:rsidP="00B72F9F">
      <w:pPr>
        <w:numPr>
          <w:ilvl w:val="0"/>
          <w:numId w:val="33"/>
        </w:numPr>
        <w:autoSpaceDE w:val="0"/>
        <w:autoSpaceDN w:val="0"/>
        <w:adjustRightInd w:val="0"/>
        <w:jc w:val="both"/>
        <w:rPr>
          <w:ins w:id="384" w:author="Andy Phan" w:date="2016-06-21T17:49:00Z"/>
          <w:rFonts w:ascii="Arial" w:hAnsi="Arial" w:cs="Arial"/>
          <w:sz w:val="22"/>
          <w:szCs w:val="22"/>
        </w:rPr>
      </w:pPr>
      <w:ins w:id="385" w:author="Andy Phan" w:date="2016-06-21T17:49:00Z">
        <w:r w:rsidRPr="00985ABD">
          <w:rPr>
            <w:rFonts w:ascii="Arial" w:hAnsi="Arial" w:cs="Arial"/>
            <w:sz w:val="22"/>
            <w:szCs w:val="22"/>
          </w:rPr>
          <w:t xml:space="preserve">If there is extra premium inputted by the underwriter, Core will </w:t>
        </w:r>
        <w:proofErr w:type="gramStart"/>
        <w:r w:rsidRPr="00985ABD">
          <w:rPr>
            <w:rFonts w:ascii="Arial" w:hAnsi="Arial" w:cs="Arial"/>
            <w:sz w:val="22"/>
            <w:szCs w:val="22"/>
          </w:rPr>
          <w:t>sent</w:t>
        </w:r>
        <w:proofErr w:type="gramEnd"/>
        <w:r w:rsidRPr="00985ABD">
          <w:rPr>
            <w:rFonts w:ascii="Arial" w:hAnsi="Arial" w:cs="Arial"/>
            <w:sz w:val="22"/>
            <w:szCs w:val="22"/>
          </w:rPr>
          <w:t xml:space="preserve"> email to FA &amp; Customer. </w:t>
        </w:r>
      </w:ins>
    </w:p>
    <w:p w14:paraId="14B70E3F" w14:textId="77777777" w:rsidR="00B72F9F" w:rsidRPr="00630F85" w:rsidRDefault="00B72F9F" w:rsidP="00B72F9F">
      <w:pPr>
        <w:pStyle w:val="IFCNormalTextII"/>
        <w:numPr>
          <w:ilvl w:val="0"/>
          <w:numId w:val="33"/>
        </w:numPr>
        <w:jc w:val="both"/>
        <w:rPr>
          <w:ins w:id="386" w:author="Andy Phan" w:date="2016-06-21T17:49:00Z"/>
        </w:rPr>
      </w:pPr>
      <w:ins w:id="387" w:author="Andy Phan" w:date="2016-06-21T17:49:00Z">
        <w:r w:rsidRPr="00985ABD">
          <w:t xml:space="preserve">FA will then change the SI according to UW Decision. MPOS will then sent the new SI no to the Core System. Core will then </w:t>
        </w:r>
        <w:proofErr w:type="gramStart"/>
        <w:r w:rsidRPr="00985ABD">
          <w:t>updated</w:t>
        </w:r>
        <w:proofErr w:type="gramEnd"/>
        <w:r w:rsidRPr="00985ABD">
          <w:t xml:space="preserve"> the SI number without changing proposal/SPAJ No</w:t>
        </w:r>
      </w:ins>
    </w:p>
    <w:p w14:paraId="7A1B120C" w14:textId="77777777" w:rsidR="00B72F9F" w:rsidRPr="00697CBF" w:rsidRDefault="00B72F9F" w:rsidP="00054598">
      <w:pPr>
        <w:pStyle w:val="IFCNormalTextII"/>
        <w:ind w:left="990"/>
        <w:jc w:val="both"/>
      </w:pPr>
      <w:bookmarkStart w:id="388" w:name="_GoBack"/>
      <w:bookmarkEnd w:id="388"/>
    </w:p>
    <w:sectPr w:rsidR="00B72F9F" w:rsidRPr="00697CBF" w:rsidSect="00910E1B">
      <w:headerReference w:type="default" r:id="rId58"/>
      <w:footerReference w:type="default" r:id="rId59"/>
      <w:pgSz w:w="12240" w:h="15840"/>
      <w:pgMar w:top="1440" w:right="1368" w:bottom="1440" w:left="1872"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12D844" w14:textId="77777777" w:rsidR="006D3FC7" w:rsidRPr="0089770B" w:rsidRDefault="006D3FC7" w:rsidP="00B63E2E">
      <w:pPr>
        <w:rPr>
          <w:sz w:val="23"/>
          <w:szCs w:val="23"/>
        </w:rPr>
      </w:pPr>
      <w:r w:rsidRPr="0089770B">
        <w:rPr>
          <w:sz w:val="23"/>
          <w:szCs w:val="23"/>
        </w:rPr>
        <w:separator/>
      </w:r>
    </w:p>
  </w:endnote>
  <w:endnote w:type="continuationSeparator" w:id="0">
    <w:p w14:paraId="28CCB9D5" w14:textId="77777777" w:rsidR="006D3FC7" w:rsidRPr="0089770B" w:rsidRDefault="006D3FC7" w:rsidP="00B63E2E">
      <w:pPr>
        <w:rPr>
          <w:sz w:val="23"/>
          <w:szCs w:val="23"/>
        </w:rPr>
      </w:pPr>
      <w:r w:rsidRPr="0089770B">
        <w:rPr>
          <w:sz w:val="23"/>
          <w:szCs w:val="23"/>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PMingLiU">
    <w:panose1 w:val="02020500000000000000"/>
    <w:charset w:val="88"/>
    <w:family w:val="auto"/>
    <w:pitch w:val="variable"/>
    <w:sig w:usb0="A00002FF" w:usb1="28CFFCFA" w:usb2="00000016" w:usb3="00000000" w:csb0="00100001"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Franklin Gothic Book">
    <w:panose1 w:val="020B0503020102020204"/>
    <w:charset w:val="00"/>
    <w:family w:val="auto"/>
    <w:pitch w:val="variable"/>
    <w:sig w:usb0="00000287" w:usb1="00000000" w:usb2="00000000" w:usb3="00000000" w:csb0="0000009F" w:csb1="00000000"/>
  </w:font>
  <w:font w:name="SimSun">
    <w:panose1 w:val="02010600030101010101"/>
    <w:charset w:val="86"/>
    <w:family w:val="auto"/>
    <w:pitch w:val="variable"/>
    <w:sig w:usb0="00000003" w:usb1="288F0000" w:usb2="00000016" w:usb3="00000000" w:csb0="00040001" w:csb1="00000000"/>
  </w:font>
  <w:font w:name="Tahoma">
    <w:panose1 w:val="020B0604030504040204"/>
    <w:charset w:val="00"/>
    <w:family w:val="auto"/>
    <w:pitch w:val="variable"/>
    <w:sig w:usb0="E1002EFF" w:usb1="C000605B" w:usb2="00000029" w:usb3="00000000" w:csb0="000101FF" w:csb1="00000000"/>
  </w:font>
  <w:font w:name="Arial Bold">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 w:name="ＭＳ 明朝">
    <w:charset w:val="80"/>
    <w:family w:val="auto"/>
    <w:pitch w:val="variable"/>
    <w:sig w:usb0="E00002FF" w:usb1="6AC7FDFB" w:usb2="08000012" w:usb3="00000000" w:csb0="0002009F" w:csb1="00000000"/>
  </w:font>
  <w:font w:name="Book Antiqua">
    <w:panose1 w:val="02040602050305030304"/>
    <w:charset w:val="00"/>
    <w:family w:val="auto"/>
    <w:pitch w:val="variable"/>
    <w:sig w:usb0="00000287" w:usb1="00000000" w:usb2="00000000" w:usb3="00000000" w:csb0="0000009F" w:csb1="00000000"/>
  </w:font>
  <w:font w:name="BPreplay">
    <w:altName w:val="Seravek Medium"/>
    <w:panose1 w:val="00000000000000000000"/>
    <w:charset w:val="00"/>
    <w:family w:val="modern"/>
    <w:notTrueType/>
    <w:pitch w:val="variable"/>
    <w:sig w:usb0="8000008B" w:usb1="0000004A" w:usb2="00000000" w:usb3="00000000" w:csb0="00000009"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98"/>
      <w:gridCol w:w="1818"/>
    </w:tblGrid>
    <w:tr w:rsidR="006647B2" w:rsidRPr="0089770B" w14:paraId="7F04B6B7" w14:textId="77777777" w:rsidTr="001C5C33">
      <w:tc>
        <w:tcPr>
          <w:tcW w:w="7398" w:type="dxa"/>
        </w:tcPr>
        <w:p w14:paraId="73FADA67" w14:textId="2B7B6083" w:rsidR="006647B2" w:rsidRPr="0089770B" w:rsidRDefault="006647B2" w:rsidP="0021680E">
          <w:pPr>
            <w:pStyle w:val="Footer"/>
            <w:rPr>
              <w:rFonts w:ascii="Arial" w:hAnsi="Arial" w:cs="Arial"/>
              <w:b/>
              <w:sz w:val="17"/>
              <w:szCs w:val="17"/>
            </w:rPr>
          </w:pPr>
          <w:r>
            <w:rPr>
              <w:rFonts w:ascii="Arial" w:hAnsi="Arial" w:cs="Arial"/>
              <w:b/>
              <w:noProof/>
              <w:sz w:val="17"/>
              <w:szCs w:val="17"/>
              <w:lang w:eastAsia="en-US"/>
            </w:rPr>
            <mc:AlternateContent>
              <mc:Choice Requires="wps">
                <w:drawing>
                  <wp:anchor distT="4294967293" distB="4294967293" distL="114300" distR="114300" simplePos="0" relativeHeight="251658240" behindDoc="0" locked="0" layoutInCell="1" allowOverlap="1" wp14:anchorId="20F6E12B" wp14:editId="031086E6">
                    <wp:simplePos x="0" y="0"/>
                    <wp:positionH relativeFrom="column">
                      <wp:posOffset>-7620</wp:posOffset>
                    </wp:positionH>
                    <wp:positionV relativeFrom="paragraph">
                      <wp:posOffset>31749</wp:posOffset>
                    </wp:positionV>
                    <wp:extent cx="5808345" cy="0"/>
                    <wp:effectExtent l="0" t="0" r="33655" b="25400"/>
                    <wp:wrapNone/>
                    <wp:docPr id="3"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8345" cy="0"/>
                            </a:xfrm>
                            <a:prstGeom prst="straightConnector1">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AD27E1E" id="_x0000_t32" coordsize="21600,21600" o:spt="32" o:oned="t" path="m,l21600,21600e" filled="f">
                    <v:path arrowok="t" fillok="f" o:connecttype="none"/>
                    <o:lock v:ext="edit" shapetype="t"/>
                  </v:shapetype>
                  <v:shape id="AutoShape 6" o:spid="_x0000_s1026" type="#_x0000_t32" style="position:absolute;margin-left:-.6pt;margin-top:2.5pt;width:457.35pt;height:0;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"/>
                </w:pict>
              </mc:Fallback>
            </mc:AlternateContent>
          </w:r>
        </w:p>
        <w:p w14:paraId="7999A43D" w14:textId="77777777" w:rsidR="006647B2" w:rsidRPr="0089770B" w:rsidRDefault="006647B2" w:rsidP="0021680E">
          <w:pPr>
            <w:pStyle w:val="Footer"/>
            <w:rPr>
              <w:rFonts w:ascii="Arial" w:hAnsi="Arial" w:cs="Arial"/>
              <w:b/>
              <w:sz w:val="17"/>
              <w:szCs w:val="17"/>
            </w:rPr>
          </w:pPr>
        </w:p>
      </w:tc>
      <w:tc>
        <w:tcPr>
          <w:tcW w:w="1818" w:type="dxa"/>
        </w:tcPr>
        <w:p w14:paraId="163EBE0F" w14:textId="77777777" w:rsidR="006647B2" w:rsidRPr="0089770B" w:rsidRDefault="006647B2" w:rsidP="00483CB1">
          <w:pPr>
            <w:jc w:val="right"/>
            <w:rPr>
              <w:rFonts w:ascii="Arial" w:hAnsi="Arial" w:cs="Arial"/>
              <w:b/>
              <w:sz w:val="17"/>
              <w:szCs w:val="17"/>
            </w:rPr>
          </w:pPr>
        </w:p>
        <w:p w14:paraId="000E0FB5" w14:textId="77777777" w:rsidR="006647B2" w:rsidRPr="0089770B" w:rsidRDefault="006647B2" w:rsidP="00483CB1">
          <w:pPr>
            <w:jc w:val="right"/>
            <w:rPr>
              <w:rFonts w:ascii="Arial" w:hAnsi="Arial" w:cs="Arial"/>
              <w:b/>
              <w:sz w:val="17"/>
              <w:szCs w:val="17"/>
            </w:rPr>
          </w:pPr>
          <w:r w:rsidRPr="0089770B">
            <w:rPr>
              <w:rFonts w:ascii="Arial" w:hAnsi="Arial" w:cs="Arial"/>
              <w:b/>
              <w:sz w:val="17"/>
              <w:szCs w:val="17"/>
            </w:rPr>
            <w:t xml:space="preserve">Page </w:t>
          </w:r>
          <w:sdt>
            <w:sdtPr>
              <w:rPr>
                <w:rFonts w:ascii="Arial" w:hAnsi="Arial" w:cs="Arial"/>
                <w:b/>
                <w:sz w:val="17"/>
                <w:szCs w:val="17"/>
              </w:rPr>
              <w:id w:val="3202552"/>
              <w:docPartObj>
                <w:docPartGallery w:val="Page Numbers (Top of Page)"/>
                <w:docPartUnique/>
              </w:docPartObj>
            </w:sdtPr>
            <w:sdtEndPr/>
            <w:sdtContent>
              <w:r w:rsidRPr="0089770B">
                <w:rPr>
                  <w:rFonts w:ascii="Arial" w:hAnsi="Arial" w:cs="Arial"/>
                  <w:b/>
                  <w:sz w:val="17"/>
                  <w:szCs w:val="17"/>
                </w:rPr>
                <w:fldChar w:fldCharType="begin"/>
              </w:r>
              <w:r w:rsidRPr="0089770B">
                <w:rPr>
                  <w:rFonts w:ascii="Arial" w:hAnsi="Arial" w:cs="Arial"/>
                  <w:b/>
                  <w:sz w:val="17"/>
                  <w:szCs w:val="17"/>
                </w:rPr>
                <w:instrText xml:space="preserve"> PAGE </w:instrText>
              </w:r>
              <w:r w:rsidRPr="0089770B">
                <w:rPr>
                  <w:rFonts w:ascii="Arial" w:hAnsi="Arial" w:cs="Arial"/>
                  <w:b/>
                  <w:sz w:val="17"/>
                  <w:szCs w:val="17"/>
                </w:rPr>
                <w:fldChar w:fldCharType="separate"/>
              </w:r>
              <w:r w:rsidR="00B72F9F">
                <w:rPr>
                  <w:rFonts w:ascii="Arial" w:hAnsi="Arial" w:cs="Arial"/>
                  <w:b/>
                  <w:noProof/>
                  <w:sz w:val="17"/>
                  <w:szCs w:val="17"/>
                </w:rPr>
                <w:t>41</w:t>
              </w:r>
              <w:r w:rsidRPr="0089770B">
                <w:rPr>
                  <w:rFonts w:ascii="Arial" w:hAnsi="Arial" w:cs="Arial"/>
                  <w:b/>
                  <w:sz w:val="17"/>
                  <w:szCs w:val="17"/>
                </w:rPr>
                <w:fldChar w:fldCharType="end"/>
              </w:r>
              <w:r w:rsidRPr="0089770B">
                <w:rPr>
                  <w:rFonts w:ascii="Arial" w:hAnsi="Arial" w:cs="Arial"/>
                  <w:b/>
                  <w:sz w:val="17"/>
                  <w:szCs w:val="17"/>
                </w:rPr>
                <w:t xml:space="preserve"> of </w:t>
              </w:r>
              <w:r w:rsidRPr="0089770B">
                <w:rPr>
                  <w:rFonts w:ascii="Arial" w:hAnsi="Arial" w:cs="Arial"/>
                  <w:b/>
                  <w:sz w:val="17"/>
                  <w:szCs w:val="17"/>
                </w:rPr>
                <w:fldChar w:fldCharType="begin"/>
              </w:r>
              <w:r w:rsidRPr="0089770B">
                <w:rPr>
                  <w:rFonts w:ascii="Arial" w:hAnsi="Arial" w:cs="Arial"/>
                  <w:b/>
                  <w:sz w:val="17"/>
                  <w:szCs w:val="17"/>
                </w:rPr>
                <w:instrText xml:space="preserve"> NUMPAGES  </w:instrText>
              </w:r>
              <w:r w:rsidRPr="0089770B">
                <w:rPr>
                  <w:rFonts w:ascii="Arial" w:hAnsi="Arial" w:cs="Arial"/>
                  <w:b/>
                  <w:sz w:val="17"/>
                  <w:szCs w:val="17"/>
                </w:rPr>
                <w:fldChar w:fldCharType="separate"/>
              </w:r>
              <w:r w:rsidR="00B72F9F">
                <w:rPr>
                  <w:rFonts w:ascii="Arial" w:hAnsi="Arial" w:cs="Arial"/>
                  <w:b/>
                  <w:noProof/>
                  <w:sz w:val="17"/>
                  <w:szCs w:val="17"/>
                </w:rPr>
                <w:t>41</w:t>
              </w:r>
              <w:r w:rsidRPr="0089770B">
                <w:rPr>
                  <w:rFonts w:ascii="Arial" w:hAnsi="Arial" w:cs="Arial"/>
                  <w:b/>
                  <w:sz w:val="17"/>
                  <w:szCs w:val="17"/>
                </w:rPr>
                <w:fldChar w:fldCharType="end"/>
              </w:r>
            </w:sdtContent>
          </w:sdt>
        </w:p>
        <w:p w14:paraId="367D4675" w14:textId="77777777" w:rsidR="006647B2" w:rsidRPr="0089770B" w:rsidRDefault="006647B2" w:rsidP="0021680E">
          <w:pPr>
            <w:pStyle w:val="Footer"/>
            <w:rPr>
              <w:rFonts w:ascii="Arial" w:hAnsi="Arial" w:cs="Arial"/>
              <w:sz w:val="17"/>
              <w:szCs w:val="17"/>
            </w:rPr>
          </w:pPr>
        </w:p>
      </w:tc>
    </w:tr>
  </w:tbl>
  <w:p w14:paraId="72E28B81" w14:textId="77777777" w:rsidR="006647B2" w:rsidRPr="0089770B" w:rsidRDefault="006647B2">
    <w:pPr>
      <w:pStyle w:val="Footer"/>
      <w:rPr>
        <w:sz w:val="23"/>
        <w:szCs w:val="23"/>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D4D7FE" w14:textId="77777777" w:rsidR="006D3FC7" w:rsidRPr="0089770B" w:rsidRDefault="006D3FC7" w:rsidP="00B63E2E">
      <w:pPr>
        <w:rPr>
          <w:sz w:val="23"/>
          <w:szCs w:val="23"/>
        </w:rPr>
      </w:pPr>
      <w:r w:rsidRPr="0089770B">
        <w:rPr>
          <w:sz w:val="23"/>
          <w:szCs w:val="23"/>
        </w:rPr>
        <w:separator/>
      </w:r>
    </w:p>
  </w:footnote>
  <w:footnote w:type="continuationSeparator" w:id="0">
    <w:p w14:paraId="426E8C7C" w14:textId="77777777" w:rsidR="006D3FC7" w:rsidRPr="0089770B" w:rsidRDefault="006D3FC7" w:rsidP="00B63E2E">
      <w:pPr>
        <w:rPr>
          <w:sz w:val="23"/>
          <w:szCs w:val="23"/>
        </w:rPr>
      </w:pPr>
      <w:r w:rsidRPr="0089770B">
        <w:rPr>
          <w:sz w:val="23"/>
          <w:szCs w:val="23"/>
        </w:rP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8"/>
      <w:gridCol w:w="4888"/>
    </w:tblGrid>
    <w:tr w:rsidR="006647B2" w:rsidRPr="0089770B" w14:paraId="57FA882D" w14:textId="77777777" w:rsidTr="007D1037">
      <w:tc>
        <w:tcPr>
          <w:tcW w:w="4360" w:type="dxa"/>
        </w:tcPr>
        <w:p w14:paraId="4B7E6988" w14:textId="77777777" w:rsidR="006647B2" w:rsidRPr="0089770B" w:rsidRDefault="006647B2" w:rsidP="00CD6DEF">
          <w:pPr>
            <w:pStyle w:val="Header"/>
            <w:rPr>
              <w:rFonts w:ascii="Arial" w:hAnsi="Arial" w:cs="Arial"/>
              <w:sz w:val="19"/>
              <w:szCs w:val="19"/>
            </w:rPr>
          </w:pPr>
          <w:r w:rsidRPr="0089770B">
            <w:rPr>
              <w:rFonts w:ascii="Arial" w:hAnsi="Arial" w:cs="Arial"/>
              <w:noProof/>
              <w:sz w:val="19"/>
              <w:szCs w:val="19"/>
              <w:lang w:eastAsia="en-US"/>
            </w:rPr>
            <w:drawing>
              <wp:inline distT="0" distB="0" distL="0" distR="0" wp14:anchorId="1406CEFA" wp14:editId="643F1BCB">
                <wp:extent cx="822960" cy="274320"/>
                <wp:effectExtent l="19050" t="0" r="0" b="0"/>
                <wp:docPr id="15" name="Picture 6" descr="C:\Documents and Settings\Administrator\Desktop\Letterhe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tor\Desktop\Letterheads2.png"/>
                        <pic:cNvPicPr>
                          <a:picLocks noChangeAspect="1" noChangeArrowheads="1"/>
                        </pic:cNvPicPr>
                      </pic:nvPicPr>
                      <pic:blipFill>
                        <a:blip r:embed="rId1" cstate="print"/>
                        <a:srcRect l="12384" t="82440" r="45287" b="4806"/>
                        <a:stretch>
                          <a:fillRect/>
                        </a:stretch>
                      </pic:blipFill>
                      <pic:spPr bwMode="auto">
                        <a:xfrm>
                          <a:off x="0" y="0"/>
                          <a:ext cx="822960" cy="274320"/>
                        </a:xfrm>
                        <a:prstGeom prst="rect">
                          <a:avLst/>
                        </a:prstGeom>
                        <a:noFill/>
                        <a:ln w="9525">
                          <a:noFill/>
                          <a:miter lim="800000"/>
                          <a:headEnd/>
                          <a:tailEnd/>
                        </a:ln>
                      </pic:spPr>
                    </pic:pic>
                  </a:graphicData>
                </a:graphic>
              </wp:inline>
            </w:drawing>
          </w:r>
          <w:r w:rsidRPr="0089770B">
            <w:rPr>
              <w:rFonts w:ascii="Arial" w:hAnsi="Arial" w:cs="Arial"/>
              <w:noProof/>
              <w:sz w:val="19"/>
              <w:szCs w:val="19"/>
              <w:lang w:eastAsia="en-US"/>
            </w:rPr>
            <w:drawing>
              <wp:inline distT="0" distB="0" distL="0" distR="0" wp14:anchorId="641A25D1" wp14:editId="5A29B26B">
                <wp:extent cx="822960" cy="284117"/>
                <wp:effectExtent l="0" t="0" r="0" b="0"/>
                <wp:docPr id="16" name="Picture 6" descr="C:\Documents and Settings\Administrator\Desktop\Letterhe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istrator\Desktop\Letterheads2.png"/>
                        <pic:cNvPicPr>
                          <a:picLocks noChangeAspect="1" noChangeArrowheads="1"/>
                        </pic:cNvPicPr>
                      </pic:nvPicPr>
                      <pic:blipFill>
                        <a:blip r:embed="rId1" cstate="print"/>
                        <a:srcRect l="53604" t="82440" r="11460" b="4806"/>
                        <a:stretch>
                          <a:fillRect/>
                        </a:stretch>
                      </pic:blipFill>
                      <pic:spPr bwMode="auto">
                        <a:xfrm>
                          <a:off x="0" y="0"/>
                          <a:ext cx="822960" cy="284117"/>
                        </a:xfrm>
                        <a:prstGeom prst="rect">
                          <a:avLst/>
                        </a:prstGeom>
                        <a:noFill/>
                        <a:ln w="9525">
                          <a:noFill/>
                          <a:miter lim="800000"/>
                          <a:headEnd/>
                          <a:tailEnd/>
                        </a:ln>
                      </pic:spPr>
                    </pic:pic>
                  </a:graphicData>
                </a:graphic>
              </wp:inline>
            </w:drawing>
          </w:r>
        </w:p>
      </w:tc>
      <w:tc>
        <w:tcPr>
          <w:tcW w:w="4928" w:type="dxa"/>
          <w:vAlign w:val="center"/>
        </w:tcPr>
        <w:p w14:paraId="4BA36F88" w14:textId="5A8BB474" w:rsidR="006647B2" w:rsidRPr="0089770B" w:rsidRDefault="006647B2" w:rsidP="00B27A10">
          <w:pPr>
            <w:pStyle w:val="Header"/>
            <w:jc w:val="right"/>
            <w:rPr>
              <w:rFonts w:ascii="Arial" w:hAnsi="Arial" w:cs="Arial"/>
              <w:b/>
              <w:sz w:val="17"/>
              <w:szCs w:val="17"/>
            </w:rPr>
          </w:pPr>
          <w:r w:rsidRPr="0089770B">
            <w:rPr>
              <w:rFonts w:ascii="Arial" w:hAnsi="Arial" w:cs="Arial"/>
              <w:sz w:val="19"/>
              <w:szCs w:val="19"/>
            </w:rPr>
            <w:t xml:space="preserve">   </w:t>
          </w:r>
          <w:r>
            <w:rPr>
              <w:rFonts w:ascii="Arial" w:hAnsi="Arial" w:cs="Arial"/>
              <w:b/>
              <w:sz w:val="17"/>
              <w:szCs w:val="17"/>
            </w:rPr>
            <w:t>User Requirements Specification (U</w:t>
          </w:r>
          <w:r w:rsidRPr="0089770B">
            <w:rPr>
              <w:rFonts w:ascii="Arial" w:hAnsi="Arial" w:cs="Arial"/>
              <w:b/>
              <w:sz w:val="17"/>
              <w:szCs w:val="17"/>
            </w:rPr>
            <w:t>RS)</w:t>
          </w:r>
          <w:r>
            <w:rPr>
              <w:rFonts w:ascii="Arial" w:hAnsi="Arial" w:cs="Arial"/>
              <w:b/>
              <w:sz w:val="17"/>
              <w:szCs w:val="17"/>
            </w:rPr>
            <w:t xml:space="preserve"> - SPAJ</w:t>
          </w:r>
        </w:p>
      </w:tc>
    </w:tr>
  </w:tbl>
  <w:p w14:paraId="41470309" w14:textId="0BEC1020" w:rsidR="006647B2" w:rsidRPr="0089770B" w:rsidRDefault="006647B2">
    <w:pPr>
      <w:pStyle w:val="Header"/>
      <w:rPr>
        <w:rFonts w:ascii="Arial" w:hAnsi="Arial" w:cs="Arial"/>
        <w:sz w:val="19"/>
        <w:szCs w:val="19"/>
      </w:rPr>
    </w:pPr>
    <w:r>
      <w:rPr>
        <w:rFonts w:ascii="Arial" w:hAnsi="Arial" w:cs="Arial"/>
        <w:noProof/>
        <w:sz w:val="19"/>
        <w:szCs w:val="19"/>
        <w:lang w:eastAsia="en-US"/>
      </w:rPr>
      <mc:AlternateContent>
        <mc:Choice Requires="wps">
          <w:drawing>
            <wp:anchor distT="4294967293" distB="4294967293" distL="114300" distR="114300" simplePos="0" relativeHeight="251657216" behindDoc="0" locked="0" layoutInCell="1" allowOverlap="1" wp14:anchorId="0CAE9781" wp14:editId="3EEC1C90">
              <wp:simplePos x="0" y="0"/>
              <wp:positionH relativeFrom="column">
                <wp:posOffset>-7620</wp:posOffset>
              </wp:positionH>
              <wp:positionV relativeFrom="paragraph">
                <wp:posOffset>53974</wp:posOffset>
              </wp:positionV>
              <wp:extent cx="5724525" cy="0"/>
              <wp:effectExtent l="0" t="0" r="15875" b="25400"/>
              <wp:wrapNone/>
              <wp:docPr id="4"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24525" cy="0"/>
                      </a:xfrm>
                      <a:prstGeom prst="straightConnector1">
                        <a:avLst/>
                      </a:prstGeom>
                      <a:noFill/>
                      <a:ln w="9525">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0161E8D" id="_x0000_t32" coordsize="21600,21600" o:spt="32" o:oned="t" path="m,l21600,21600e" filled="f">
              <v:path arrowok="t" fillok="f" o:connecttype="none"/>
              <o:lock v:ext="edit" shapetype="t"/>
            </v:shapetype>
            <v:shape id="AutoShape 1" o:spid="_x0000_s1026" type="#_x0000_t32" style="position:absolute;margin-left:-.6pt;margin-top:4.25pt;width:450.75pt;height:0;z-index:25165721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"/>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819C8"/>
    <w:multiLevelType w:val="hybridMultilevel"/>
    <w:tmpl w:val="837CB962"/>
    <w:lvl w:ilvl="0" w:tplc="843C8676">
      <w:start w:val="1"/>
      <w:numFmt w:val="bullet"/>
      <w:lvlText w:val="-"/>
      <w:lvlJc w:val="left"/>
      <w:pPr>
        <w:ind w:left="1080" w:hanging="360"/>
      </w:pPr>
      <w:rPr>
        <w:rFonts w:ascii="Arial" w:eastAsia="PMingLiU" w:hAnsi="Arial" w:cs="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2CD66B5"/>
    <w:multiLevelType w:val="hybridMultilevel"/>
    <w:tmpl w:val="E62EF716"/>
    <w:lvl w:ilvl="0" w:tplc="6B421DCA">
      <w:numFmt w:val="bullet"/>
      <w:lvlText w:val="-"/>
      <w:lvlJc w:val="left"/>
      <w:pPr>
        <w:ind w:left="1080" w:hanging="360"/>
      </w:pPr>
      <w:rPr>
        <w:rFonts w:ascii="Arial" w:eastAsia="PMingLiU" w:hAnsi="Arial" w:cs="Aria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32B1070"/>
    <w:multiLevelType w:val="hybridMultilevel"/>
    <w:tmpl w:val="4712EDFA"/>
    <w:lvl w:ilvl="0" w:tplc="B41ACBA6">
      <w:start w:val="7"/>
      <w:numFmt w:val="bullet"/>
      <w:lvlText w:val="-"/>
      <w:lvlJc w:val="left"/>
      <w:pPr>
        <w:ind w:left="720" w:hanging="360"/>
      </w:pPr>
      <w:rPr>
        <w:rFonts w:ascii="Arial" w:eastAsia="PMingLiU"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1F2094"/>
    <w:multiLevelType w:val="hybridMultilevel"/>
    <w:tmpl w:val="40FC5778"/>
    <w:lvl w:ilvl="0" w:tplc="843C8676">
      <w:start w:val="1"/>
      <w:numFmt w:val="bullet"/>
      <w:lvlText w:val="-"/>
      <w:lvlJc w:val="left"/>
      <w:pPr>
        <w:ind w:left="1440" w:hanging="360"/>
      </w:pPr>
      <w:rPr>
        <w:rFonts w:ascii="Arial" w:eastAsia="PMingLiU" w:hAnsi="Arial" w:cs="Arial" w:hint="default"/>
      </w:rPr>
    </w:lvl>
    <w:lvl w:ilvl="1" w:tplc="04090003">
      <w:start w:val="1"/>
      <w:numFmt w:val="bullet"/>
      <w:lvlText w:val="o"/>
      <w:lvlJc w:val="left"/>
      <w:pPr>
        <w:ind w:left="2520" w:hanging="360"/>
      </w:pPr>
      <w:rPr>
        <w:rFonts w:ascii="Courier New" w:hAnsi="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9FC0D2E"/>
    <w:multiLevelType w:val="multilevel"/>
    <w:tmpl w:val="6D90C058"/>
    <w:lvl w:ilvl="0">
      <w:start w:val="1"/>
      <w:numFmt w:val="decimal"/>
      <w:pStyle w:val="IFC-HeadingMain"/>
      <w:lvlText w:val="%1"/>
      <w:lvlJc w:val="left"/>
      <w:pPr>
        <w:ind w:left="360" w:hanging="360"/>
      </w:pPr>
      <w:rPr>
        <w:rFonts w:hint="default"/>
      </w:rPr>
    </w:lvl>
    <w:lvl w:ilvl="1">
      <w:start w:val="1"/>
      <w:numFmt w:val="decimal"/>
      <w:pStyle w:val="IFCHeading1X"/>
      <w:isLgl/>
      <w:lvlText w:val="%1.%2"/>
      <w:lvlJc w:val="left"/>
      <w:pPr>
        <w:ind w:left="840" w:hanging="840"/>
      </w:pPr>
      <w:rPr>
        <w:rFonts w:hint="default"/>
      </w:rPr>
    </w:lvl>
    <w:lvl w:ilvl="2">
      <w:start w:val="1"/>
      <w:numFmt w:val="decimal"/>
      <w:pStyle w:val="IFCHeading11X"/>
      <w:isLgl/>
      <w:lvlText w:val="%1.%2.%3"/>
      <w:lvlJc w:val="left"/>
      <w:pPr>
        <w:ind w:left="840" w:hanging="840"/>
      </w:pPr>
      <w:rPr>
        <w:rFonts w:cs="Times New Roman"/>
        <w:b/>
        <w:bCs w:val="0"/>
        <w:i w:val="0"/>
        <w:iCs w:val="0"/>
        <w:smallCaps w:val="0"/>
        <w:strike w:val="0"/>
        <w:dstrike w:val="0"/>
        <w:vanish w:val="0"/>
        <w:spacing w:val="0"/>
        <w:kern w:val="0"/>
        <w:position w:val="0"/>
        <w:u w:val="none"/>
        <w:vertAlign w:val="baseline"/>
        <w:em w:val="none"/>
      </w:rPr>
    </w:lvl>
    <w:lvl w:ilvl="3">
      <w:start w:val="1"/>
      <w:numFmt w:val="decimal"/>
      <w:pStyle w:val="IFCHeading111X"/>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5">
    <w:nsid w:val="20506616"/>
    <w:multiLevelType w:val="hybridMultilevel"/>
    <w:tmpl w:val="3E5EF6EA"/>
    <w:lvl w:ilvl="0" w:tplc="B41ACBA6">
      <w:start w:val="7"/>
      <w:numFmt w:val="bullet"/>
      <w:lvlText w:val="-"/>
      <w:lvlJc w:val="left"/>
      <w:pPr>
        <w:ind w:left="1350" w:hanging="360"/>
      </w:pPr>
      <w:rPr>
        <w:rFonts w:ascii="Arial" w:eastAsia="PMingLiU" w:hAnsi="Arial" w:cs="Arial" w:hint="default"/>
      </w:rPr>
    </w:lvl>
    <w:lvl w:ilvl="1" w:tplc="04090003" w:tentative="1">
      <w:start w:val="1"/>
      <w:numFmt w:val="bullet"/>
      <w:lvlText w:val="o"/>
      <w:lvlJc w:val="left"/>
      <w:pPr>
        <w:ind w:left="2070" w:hanging="360"/>
      </w:pPr>
      <w:rPr>
        <w:rFonts w:ascii="Courier New" w:hAnsi="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
    <w:nsid w:val="22123CF8"/>
    <w:multiLevelType w:val="hybridMultilevel"/>
    <w:tmpl w:val="7F6859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22E44039"/>
    <w:multiLevelType w:val="hybridMultilevel"/>
    <w:tmpl w:val="121C2E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32720453"/>
    <w:multiLevelType w:val="hybridMultilevel"/>
    <w:tmpl w:val="389E6E52"/>
    <w:lvl w:ilvl="0" w:tplc="843C8676">
      <w:start w:val="1"/>
      <w:numFmt w:val="bullet"/>
      <w:lvlText w:val="-"/>
      <w:lvlJc w:val="left"/>
      <w:pPr>
        <w:ind w:left="1080" w:hanging="360"/>
      </w:pPr>
      <w:rPr>
        <w:rFonts w:ascii="Arial" w:eastAsia="PMingLiU" w:hAnsi="Arial" w:cs="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2B7599B"/>
    <w:multiLevelType w:val="hybridMultilevel"/>
    <w:tmpl w:val="C5D8930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3C816BC3"/>
    <w:multiLevelType w:val="hybridMultilevel"/>
    <w:tmpl w:val="CFD0FE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3C997C4B"/>
    <w:multiLevelType w:val="hybridMultilevel"/>
    <w:tmpl w:val="0FCC7E16"/>
    <w:lvl w:ilvl="0" w:tplc="7D1ACD8C">
      <w:numFmt w:val="bullet"/>
      <w:lvlText w:val="-"/>
      <w:lvlJc w:val="left"/>
      <w:pPr>
        <w:ind w:left="990" w:hanging="360"/>
      </w:pPr>
      <w:rPr>
        <w:rFonts w:ascii="Arial" w:eastAsia="PMingLiU" w:hAnsi="Arial" w:cs="Arial" w:hint="default"/>
      </w:rPr>
    </w:lvl>
    <w:lvl w:ilvl="1" w:tplc="04090003">
      <w:start w:val="1"/>
      <w:numFmt w:val="bullet"/>
      <w:lvlText w:val="o"/>
      <w:lvlJc w:val="left"/>
      <w:pPr>
        <w:ind w:left="1710" w:hanging="360"/>
      </w:pPr>
      <w:rPr>
        <w:rFonts w:ascii="Courier New" w:hAnsi="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2">
    <w:nsid w:val="41702736"/>
    <w:multiLevelType w:val="hybridMultilevel"/>
    <w:tmpl w:val="09FED694"/>
    <w:lvl w:ilvl="0" w:tplc="843C8676">
      <w:start w:val="1"/>
      <w:numFmt w:val="bullet"/>
      <w:lvlText w:val="-"/>
      <w:lvlJc w:val="left"/>
      <w:pPr>
        <w:ind w:left="1080" w:hanging="360"/>
      </w:pPr>
      <w:rPr>
        <w:rFonts w:ascii="Arial" w:eastAsia="PMingLiU" w:hAnsi="Arial" w:cs="Aria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4EB33B9"/>
    <w:multiLevelType w:val="hybridMultilevel"/>
    <w:tmpl w:val="FB244CB2"/>
    <w:lvl w:ilvl="0" w:tplc="6B421DCA">
      <w:numFmt w:val="bullet"/>
      <w:lvlText w:val="-"/>
      <w:lvlJc w:val="left"/>
      <w:pPr>
        <w:ind w:left="1080" w:hanging="360"/>
      </w:pPr>
      <w:rPr>
        <w:rFonts w:ascii="Arial" w:eastAsia="PMingLiU"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65B5ECF"/>
    <w:multiLevelType w:val="multilevel"/>
    <w:tmpl w:val="6D90C058"/>
    <w:lvl w:ilvl="0">
      <w:start w:val="1"/>
      <w:numFmt w:val="decimal"/>
      <w:lvlText w:val="%1"/>
      <w:lvlJc w:val="left"/>
      <w:pPr>
        <w:ind w:left="1530" w:hanging="360"/>
      </w:pPr>
      <w:rPr>
        <w:rFonts w:hint="default"/>
      </w:rPr>
    </w:lvl>
    <w:lvl w:ilvl="1">
      <w:start w:val="1"/>
      <w:numFmt w:val="decimal"/>
      <w:isLgl/>
      <w:lvlText w:val="%1.%2"/>
      <w:lvlJc w:val="left"/>
      <w:pPr>
        <w:ind w:left="2010" w:hanging="840"/>
      </w:pPr>
      <w:rPr>
        <w:rFonts w:hint="default"/>
      </w:rPr>
    </w:lvl>
    <w:lvl w:ilvl="2">
      <w:start w:val="1"/>
      <w:numFmt w:val="decimal"/>
      <w:isLgl/>
      <w:lvlText w:val="%1.%2.%3"/>
      <w:lvlJc w:val="left"/>
      <w:pPr>
        <w:ind w:left="2010" w:hanging="840"/>
      </w:pPr>
      <w:rPr>
        <w:rFonts w:cs="Times New Roman"/>
        <w:b/>
        <w:bCs w:val="0"/>
        <w:i w:val="0"/>
        <w:iCs w:val="0"/>
        <w:smallCaps w:val="0"/>
        <w:strike w:val="0"/>
        <w:dstrike w:val="0"/>
        <w:vanish w:val="0"/>
        <w:spacing w:val="0"/>
        <w:kern w:val="0"/>
        <w:position w:val="0"/>
        <w:u w:val="none"/>
        <w:vertAlign w:val="baseline"/>
        <w:em w:val="none"/>
      </w:rPr>
    </w:lvl>
    <w:lvl w:ilvl="3">
      <w:start w:val="1"/>
      <w:numFmt w:val="decimal"/>
      <w:isLgl/>
      <w:lvlText w:val="%1.%2.%3.%4"/>
      <w:lvlJc w:val="left"/>
      <w:pPr>
        <w:ind w:left="2250" w:hanging="108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610" w:hanging="1440"/>
      </w:pPr>
      <w:rPr>
        <w:rFonts w:hint="default"/>
      </w:rPr>
    </w:lvl>
    <w:lvl w:ilvl="6">
      <w:start w:val="1"/>
      <w:numFmt w:val="decimal"/>
      <w:isLgl/>
      <w:lvlText w:val="%1.%2.%3.%4.%5.%6.%7"/>
      <w:lvlJc w:val="left"/>
      <w:pPr>
        <w:ind w:left="2610" w:hanging="1440"/>
      </w:pPr>
      <w:rPr>
        <w:rFonts w:hint="default"/>
      </w:rPr>
    </w:lvl>
    <w:lvl w:ilvl="7">
      <w:start w:val="1"/>
      <w:numFmt w:val="decimal"/>
      <w:isLgl/>
      <w:lvlText w:val="%1.%2.%3.%4.%5.%6.%7.%8"/>
      <w:lvlJc w:val="left"/>
      <w:pPr>
        <w:ind w:left="2970" w:hanging="1800"/>
      </w:pPr>
      <w:rPr>
        <w:rFonts w:hint="default"/>
      </w:rPr>
    </w:lvl>
    <w:lvl w:ilvl="8">
      <w:start w:val="1"/>
      <w:numFmt w:val="decimal"/>
      <w:isLgl/>
      <w:lvlText w:val="%1.%2.%3.%4.%5.%6.%7.%8.%9"/>
      <w:lvlJc w:val="left"/>
      <w:pPr>
        <w:ind w:left="2970" w:hanging="1800"/>
      </w:pPr>
      <w:rPr>
        <w:rFonts w:hint="default"/>
      </w:rPr>
    </w:lvl>
  </w:abstractNum>
  <w:abstractNum w:abstractNumId="15">
    <w:nsid w:val="498071CF"/>
    <w:multiLevelType w:val="hybridMultilevel"/>
    <w:tmpl w:val="45F41FB4"/>
    <w:lvl w:ilvl="0" w:tplc="6B421DCA">
      <w:numFmt w:val="bullet"/>
      <w:lvlText w:val="-"/>
      <w:lvlJc w:val="left"/>
      <w:pPr>
        <w:ind w:left="720" w:hanging="360"/>
      </w:pPr>
      <w:rPr>
        <w:rFonts w:ascii="Arial" w:eastAsia="PMingLiU" w:hAnsi="Arial" w:cs="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BAA797C"/>
    <w:multiLevelType w:val="hybridMultilevel"/>
    <w:tmpl w:val="A190A83A"/>
    <w:lvl w:ilvl="0" w:tplc="651684C2">
      <w:start w:val="1"/>
      <w:numFmt w:val="bullet"/>
      <w:lvlText w:val=""/>
      <w:lvlJc w:val="left"/>
      <w:pPr>
        <w:ind w:left="1560" w:hanging="360"/>
      </w:pPr>
      <w:rPr>
        <w:rFonts w:ascii="Symbol" w:eastAsia="PMingLiU" w:hAnsi="Symbol" w:cs="Aria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7">
    <w:nsid w:val="4C8B42BD"/>
    <w:multiLevelType w:val="hybridMultilevel"/>
    <w:tmpl w:val="1DD857F0"/>
    <w:lvl w:ilvl="0" w:tplc="6B421DCA">
      <w:numFmt w:val="bullet"/>
      <w:lvlText w:val="-"/>
      <w:lvlJc w:val="left"/>
      <w:pPr>
        <w:ind w:left="1350" w:hanging="360"/>
      </w:pPr>
      <w:rPr>
        <w:rFonts w:ascii="Arial" w:eastAsia="PMingLiU" w:hAnsi="Arial" w:cs="Arial" w:hint="default"/>
      </w:rPr>
    </w:lvl>
    <w:lvl w:ilvl="1" w:tplc="04090003">
      <w:start w:val="1"/>
      <w:numFmt w:val="bullet"/>
      <w:lvlText w:val="o"/>
      <w:lvlJc w:val="left"/>
      <w:pPr>
        <w:ind w:left="2070" w:hanging="360"/>
      </w:pPr>
      <w:rPr>
        <w:rFonts w:ascii="Courier New" w:hAnsi="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nsid w:val="4F192F25"/>
    <w:multiLevelType w:val="hybridMultilevel"/>
    <w:tmpl w:val="B4C80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9A85E1C"/>
    <w:multiLevelType w:val="hybridMultilevel"/>
    <w:tmpl w:val="0344AA84"/>
    <w:lvl w:ilvl="0" w:tplc="EC4CA3C4">
      <w:start w:val="2"/>
      <w:numFmt w:val="bullet"/>
      <w:lvlText w:val=""/>
      <w:lvlJc w:val="left"/>
      <w:pPr>
        <w:ind w:left="2520" w:hanging="360"/>
      </w:pPr>
      <w:rPr>
        <w:rFonts w:ascii="Symbol" w:eastAsia="PMingLiU" w:hAnsi="Symbo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nsid w:val="5A693784"/>
    <w:multiLevelType w:val="hybridMultilevel"/>
    <w:tmpl w:val="FA94A73C"/>
    <w:lvl w:ilvl="0" w:tplc="843C8676">
      <w:start w:val="1"/>
      <w:numFmt w:val="bullet"/>
      <w:lvlText w:val="-"/>
      <w:lvlJc w:val="left"/>
      <w:pPr>
        <w:ind w:left="1440" w:hanging="360"/>
      </w:pPr>
      <w:rPr>
        <w:rFonts w:ascii="Arial" w:eastAsia="PMingLiU" w:hAnsi="Arial" w:cs="Aria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5C265A2E"/>
    <w:multiLevelType w:val="hybridMultilevel"/>
    <w:tmpl w:val="7B0C207E"/>
    <w:lvl w:ilvl="0" w:tplc="04090001">
      <w:start w:val="1"/>
      <w:numFmt w:val="bullet"/>
      <w:pStyle w:val="IFCBulletTextHeadingMain"/>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E4413F8"/>
    <w:multiLevelType w:val="hybridMultilevel"/>
    <w:tmpl w:val="73D2AEF6"/>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nsid w:val="5EDF6671"/>
    <w:multiLevelType w:val="hybridMultilevel"/>
    <w:tmpl w:val="B2E20E9C"/>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nsid w:val="6BB43886"/>
    <w:multiLevelType w:val="multilevel"/>
    <w:tmpl w:val="6D90C058"/>
    <w:lvl w:ilvl="0">
      <w:start w:val="1"/>
      <w:numFmt w:val="decimal"/>
      <w:lvlText w:val="%1"/>
      <w:lvlJc w:val="left"/>
      <w:pPr>
        <w:ind w:left="1530" w:hanging="360"/>
      </w:pPr>
      <w:rPr>
        <w:rFonts w:hint="default"/>
      </w:rPr>
    </w:lvl>
    <w:lvl w:ilvl="1">
      <w:start w:val="1"/>
      <w:numFmt w:val="decimal"/>
      <w:isLgl/>
      <w:lvlText w:val="%1.%2"/>
      <w:lvlJc w:val="left"/>
      <w:pPr>
        <w:ind w:left="2010" w:hanging="840"/>
      </w:pPr>
      <w:rPr>
        <w:rFonts w:hint="default"/>
      </w:rPr>
    </w:lvl>
    <w:lvl w:ilvl="2">
      <w:start w:val="1"/>
      <w:numFmt w:val="decimal"/>
      <w:isLgl/>
      <w:lvlText w:val="%1.%2.%3"/>
      <w:lvlJc w:val="left"/>
      <w:pPr>
        <w:ind w:left="2010" w:hanging="840"/>
      </w:pPr>
      <w:rPr>
        <w:rFonts w:cs="Times New Roman"/>
        <w:b/>
        <w:bCs w:val="0"/>
        <w:i w:val="0"/>
        <w:iCs w:val="0"/>
        <w:smallCaps w:val="0"/>
        <w:strike w:val="0"/>
        <w:dstrike w:val="0"/>
        <w:vanish w:val="0"/>
        <w:spacing w:val="0"/>
        <w:kern w:val="0"/>
        <w:position w:val="0"/>
        <w:u w:val="none"/>
        <w:vertAlign w:val="baseline"/>
        <w:em w:val="none"/>
      </w:rPr>
    </w:lvl>
    <w:lvl w:ilvl="3">
      <w:start w:val="1"/>
      <w:numFmt w:val="decimal"/>
      <w:isLgl/>
      <w:lvlText w:val="%1.%2.%3.%4"/>
      <w:lvlJc w:val="left"/>
      <w:pPr>
        <w:ind w:left="2250" w:hanging="108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610" w:hanging="1440"/>
      </w:pPr>
      <w:rPr>
        <w:rFonts w:hint="default"/>
      </w:rPr>
    </w:lvl>
    <w:lvl w:ilvl="6">
      <w:start w:val="1"/>
      <w:numFmt w:val="decimal"/>
      <w:isLgl/>
      <w:lvlText w:val="%1.%2.%3.%4.%5.%6.%7"/>
      <w:lvlJc w:val="left"/>
      <w:pPr>
        <w:ind w:left="2610" w:hanging="1440"/>
      </w:pPr>
      <w:rPr>
        <w:rFonts w:hint="default"/>
      </w:rPr>
    </w:lvl>
    <w:lvl w:ilvl="7">
      <w:start w:val="1"/>
      <w:numFmt w:val="decimal"/>
      <w:isLgl/>
      <w:lvlText w:val="%1.%2.%3.%4.%5.%6.%7.%8"/>
      <w:lvlJc w:val="left"/>
      <w:pPr>
        <w:ind w:left="2970" w:hanging="1800"/>
      </w:pPr>
      <w:rPr>
        <w:rFonts w:hint="default"/>
      </w:rPr>
    </w:lvl>
    <w:lvl w:ilvl="8">
      <w:start w:val="1"/>
      <w:numFmt w:val="decimal"/>
      <w:isLgl/>
      <w:lvlText w:val="%1.%2.%3.%4.%5.%6.%7.%8.%9"/>
      <w:lvlJc w:val="left"/>
      <w:pPr>
        <w:ind w:left="2970" w:hanging="1800"/>
      </w:pPr>
      <w:rPr>
        <w:rFonts w:hint="default"/>
      </w:rPr>
    </w:lvl>
  </w:abstractNum>
  <w:abstractNum w:abstractNumId="25">
    <w:nsid w:val="6BB661CA"/>
    <w:multiLevelType w:val="hybridMultilevel"/>
    <w:tmpl w:val="961E6CE4"/>
    <w:lvl w:ilvl="0" w:tplc="9BC0B80E">
      <w:start w:val="1"/>
      <w:numFmt w:val="decimal"/>
      <w:lvlText w:val="%1."/>
      <w:lvlJc w:val="left"/>
      <w:pPr>
        <w:ind w:left="1200" w:hanging="360"/>
      </w:pPr>
      <w:rPr>
        <w:rFonts w:hint="default"/>
      </w:rPr>
    </w:lvl>
    <w:lvl w:ilvl="1" w:tplc="04090019">
      <w:start w:val="1"/>
      <w:numFmt w:val="lowerLetter"/>
      <w:lvlText w:val="%2."/>
      <w:lvlJc w:val="left"/>
      <w:pPr>
        <w:ind w:left="1920" w:hanging="360"/>
      </w:pPr>
    </w:lvl>
    <w:lvl w:ilvl="2" w:tplc="0409001B">
      <w:start w:val="1"/>
      <w:numFmt w:val="lowerRoman"/>
      <w:lvlText w:val="%3."/>
      <w:lvlJc w:val="right"/>
      <w:pPr>
        <w:ind w:left="2640" w:hanging="180"/>
      </w:pPr>
    </w:lvl>
    <w:lvl w:ilvl="3" w:tplc="C57A8846">
      <w:start w:val="100"/>
      <w:numFmt w:val="bullet"/>
      <w:lvlText w:val=""/>
      <w:lvlJc w:val="left"/>
      <w:pPr>
        <w:ind w:left="3360" w:hanging="360"/>
      </w:pPr>
      <w:rPr>
        <w:rFonts w:ascii="Wingdings" w:eastAsia="PMingLiU" w:hAnsi="Wingdings" w:cs="Arial" w:hint="default"/>
      </w:r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6">
    <w:nsid w:val="6F1972AF"/>
    <w:multiLevelType w:val="hybridMultilevel"/>
    <w:tmpl w:val="D5140C9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7">
    <w:nsid w:val="70EB44A8"/>
    <w:multiLevelType w:val="hybridMultilevel"/>
    <w:tmpl w:val="8D9E6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AAB409D"/>
    <w:multiLevelType w:val="multilevel"/>
    <w:tmpl w:val="6D90C058"/>
    <w:lvl w:ilvl="0">
      <w:start w:val="1"/>
      <w:numFmt w:val="decimal"/>
      <w:lvlText w:val="%1"/>
      <w:lvlJc w:val="left"/>
      <w:pPr>
        <w:ind w:left="1530" w:hanging="360"/>
      </w:pPr>
      <w:rPr>
        <w:rFonts w:hint="default"/>
      </w:rPr>
    </w:lvl>
    <w:lvl w:ilvl="1">
      <w:start w:val="1"/>
      <w:numFmt w:val="decimal"/>
      <w:isLgl/>
      <w:lvlText w:val="%1.%2"/>
      <w:lvlJc w:val="left"/>
      <w:pPr>
        <w:ind w:left="2010" w:hanging="840"/>
      </w:pPr>
      <w:rPr>
        <w:rFonts w:hint="default"/>
      </w:rPr>
    </w:lvl>
    <w:lvl w:ilvl="2">
      <w:start w:val="1"/>
      <w:numFmt w:val="decimal"/>
      <w:isLgl/>
      <w:lvlText w:val="%1.%2.%3"/>
      <w:lvlJc w:val="left"/>
      <w:pPr>
        <w:ind w:left="2010" w:hanging="840"/>
      </w:pPr>
      <w:rPr>
        <w:rFonts w:cs="Times New Roman"/>
        <w:b/>
        <w:bCs w:val="0"/>
        <w:i w:val="0"/>
        <w:iCs w:val="0"/>
        <w:smallCaps w:val="0"/>
        <w:strike w:val="0"/>
        <w:dstrike w:val="0"/>
        <w:vanish w:val="0"/>
        <w:spacing w:val="0"/>
        <w:kern w:val="0"/>
        <w:position w:val="0"/>
        <w:u w:val="none"/>
        <w:vertAlign w:val="baseline"/>
        <w:em w:val="none"/>
      </w:rPr>
    </w:lvl>
    <w:lvl w:ilvl="3">
      <w:start w:val="1"/>
      <w:numFmt w:val="decimal"/>
      <w:isLgl/>
      <w:lvlText w:val="%1.%2.%3.%4"/>
      <w:lvlJc w:val="left"/>
      <w:pPr>
        <w:ind w:left="2250" w:hanging="108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610" w:hanging="1440"/>
      </w:pPr>
      <w:rPr>
        <w:rFonts w:hint="default"/>
      </w:rPr>
    </w:lvl>
    <w:lvl w:ilvl="6">
      <w:start w:val="1"/>
      <w:numFmt w:val="decimal"/>
      <w:isLgl/>
      <w:lvlText w:val="%1.%2.%3.%4.%5.%6.%7"/>
      <w:lvlJc w:val="left"/>
      <w:pPr>
        <w:ind w:left="2610" w:hanging="1440"/>
      </w:pPr>
      <w:rPr>
        <w:rFonts w:hint="default"/>
      </w:rPr>
    </w:lvl>
    <w:lvl w:ilvl="7">
      <w:start w:val="1"/>
      <w:numFmt w:val="decimal"/>
      <w:isLgl/>
      <w:lvlText w:val="%1.%2.%3.%4.%5.%6.%7.%8"/>
      <w:lvlJc w:val="left"/>
      <w:pPr>
        <w:ind w:left="2970" w:hanging="1800"/>
      </w:pPr>
      <w:rPr>
        <w:rFonts w:hint="default"/>
      </w:rPr>
    </w:lvl>
    <w:lvl w:ilvl="8">
      <w:start w:val="1"/>
      <w:numFmt w:val="decimal"/>
      <w:isLgl/>
      <w:lvlText w:val="%1.%2.%3.%4.%5.%6.%7.%8.%9"/>
      <w:lvlJc w:val="left"/>
      <w:pPr>
        <w:ind w:left="2970" w:hanging="1800"/>
      </w:pPr>
      <w:rPr>
        <w:rFonts w:hint="default"/>
      </w:rPr>
    </w:lvl>
  </w:abstractNum>
  <w:abstractNum w:abstractNumId="29">
    <w:nsid w:val="7D143073"/>
    <w:multiLevelType w:val="hybridMultilevel"/>
    <w:tmpl w:val="F1840526"/>
    <w:lvl w:ilvl="0" w:tplc="843C8676">
      <w:start w:val="1"/>
      <w:numFmt w:val="bullet"/>
      <w:lvlText w:val="-"/>
      <w:lvlJc w:val="left"/>
      <w:pPr>
        <w:ind w:left="1080" w:hanging="360"/>
      </w:pPr>
      <w:rPr>
        <w:rFonts w:ascii="Arial" w:eastAsia="PMingLiU" w:hAnsi="Arial" w:cs="Aria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21"/>
  </w:num>
  <w:num w:numId="3">
    <w:abstractNumId w:val="9"/>
  </w:num>
  <w:num w:numId="4">
    <w:abstractNumId w:val="8"/>
  </w:num>
  <w:num w:numId="5">
    <w:abstractNumId w:val="20"/>
  </w:num>
  <w:num w:numId="6">
    <w:abstractNumId w:val="29"/>
  </w:num>
  <w:num w:numId="7">
    <w:abstractNumId w:val="12"/>
  </w:num>
  <w:num w:numId="8">
    <w:abstractNumId w:val="3"/>
  </w:num>
  <w:num w:numId="9">
    <w:abstractNumId w:val="0"/>
  </w:num>
  <w:num w:numId="10">
    <w:abstractNumId w:val="23"/>
  </w:num>
  <w:num w:numId="11">
    <w:abstractNumId w:val="2"/>
  </w:num>
  <w:num w:numId="12">
    <w:abstractNumId w:val="5"/>
  </w:num>
  <w:num w:numId="13">
    <w:abstractNumId w:val="11"/>
  </w:num>
  <w:num w:numId="14">
    <w:abstractNumId w:val="15"/>
  </w:num>
  <w:num w:numId="15">
    <w:abstractNumId w:val="17"/>
  </w:num>
  <w:num w:numId="16">
    <w:abstractNumId w:val="1"/>
  </w:num>
  <w:num w:numId="17">
    <w:abstractNumId w:val="26"/>
  </w:num>
  <w:num w:numId="18">
    <w:abstractNumId w:val="7"/>
  </w:num>
  <w:num w:numId="19">
    <w:abstractNumId w:val="22"/>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num>
  <w:num w:numId="22">
    <w:abstractNumId w:val="6"/>
  </w:num>
  <w:num w:numId="2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8"/>
  </w:num>
  <w:num w:numId="27">
    <w:abstractNumId w:val="10"/>
  </w:num>
  <w:num w:numId="28">
    <w:abstractNumId w:val="19"/>
  </w:num>
  <w:num w:numId="29">
    <w:abstractNumId w:val="25"/>
  </w:num>
  <w:num w:numId="30">
    <w:abstractNumId w:val="16"/>
  </w:num>
  <w:num w:numId="31">
    <w:abstractNumId w:val="18"/>
  </w:num>
  <w:num w:numId="32">
    <w:abstractNumId w:val="27"/>
  </w:num>
  <w:num w:numId="33">
    <w:abstractNumId w:val="13"/>
  </w:num>
  <w:numIdMacAtCleanup w:val="14"/>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ndy Phan">
    <w15:presenceInfo w15:providerId="None" w15:userId="Andy Ph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grammar="clean"/>
  <w:trackRevisions/>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1D9F"/>
    <w:rsid w:val="000027B2"/>
    <w:rsid w:val="00002EA3"/>
    <w:rsid w:val="000032EA"/>
    <w:rsid w:val="000038B9"/>
    <w:rsid w:val="000050E7"/>
    <w:rsid w:val="0000643F"/>
    <w:rsid w:val="00006DC2"/>
    <w:rsid w:val="00007255"/>
    <w:rsid w:val="000075C5"/>
    <w:rsid w:val="0000786B"/>
    <w:rsid w:val="00007F74"/>
    <w:rsid w:val="00010008"/>
    <w:rsid w:val="00010263"/>
    <w:rsid w:val="00010795"/>
    <w:rsid w:val="000113CE"/>
    <w:rsid w:val="00011963"/>
    <w:rsid w:val="000124F4"/>
    <w:rsid w:val="0001339F"/>
    <w:rsid w:val="00014FAA"/>
    <w:rsid w:val="00015054"/>
    <w:rsid w:val="00015617"/>
    <w:rsid w:val="000161AB"/>
    <w:rsid w:val="00016982"/>
    <w:rsid w:val="00016B3A"/>
    <w:rsid w:val="00017910"/>
    <w:rsid w:val="00021536"/>
    <w:rsid w:val="00022760"/>
    <w:rsid w:val="0002281B"/>
    <w:rsid w:val="00022AB8"/>
    <w:rsid w:val="00022C8C"/>
    <w:rsid w:val="00023550"/>
    <w:rsid w:val="00024113"/>
    <w:rsid w:val="00025117"/>
    <w:rsid w:val="0002565B"/>
    <w:rsid w:val="0002723D"/>
    <w:rsid w:val="00027D8F"/>
    <w:rsid w:val="000302D2"/>
    <w:rsid w:val="00030632"/>
    <w:rsid w:val="00031DEA"/>
    <w:rsid w:val="0003211C"/>
    <w:rsid w:val="000345BF"/>
    <w:rsid w:val="00035E74"/>
    <w:rsid w:val="000365D3"/>
    <w:rsid w:val="000366B9"/>
    <w:rsid w:val="00036B9E"/>
    <w:rsid w:val="000372D8"/>
    <w:rsid w:val="00037341"/>
    <w:rsid w:val="00037382"/>
    <w:rsid w:val="0004145D"/>
    <w:rsid w:val="00041BB6"/>
    <w:rsid w:val="000428FA"/>
    <w:rsid w:val="00042D49"/>
    <w:rsid w:val="00043500"/>
    <w:rsid w:val="00046245"/>
    <w:rsid w:val="00047938"/>
    <w:rsid w:val="00051B6D"/>
    <w:rsid w:val="00052177"/>
    <w:rsid w:val="000521DD"/>
    <w:rsid w:val="0005373A"/>
    <w:rsid w:val="00054598"/>
    <w:rsid w:val="00054C51"/>
    <w:rsid w:val="0005511E"/>
    <w:rsid w:val="00055331"/>
    <w:rsid w:val="000555F7"/>
    <w:rsid w:val="000559FC"/>
    <w:rsid w:val="000562C9"/>
    <w:rsid w:val="00056739"/>
    <w:rsid w:val="00056877"/>
    <w:rsid w:val="00056AAD"/>
    <w:rsid w:val="00061ADA"/>
    <w:rsid w:val="0006312C"/>
    <w:rsid w:val="00065421"/>
    <w:rsid w:val="00066383"/>
    <w:rsid w:val="00066761"/>
    <w:rsid w:val="00066BC1"/>
    <w:rsid w:val="00066DBB"/>
    <w:rsid w:val="00066EA4"/>
    <w:rsid w:val="000713AD"/>
    <w:rsid w:val="000723EA"/>
    <w:rsid w:val="00072C96"/>
    <w:rsid w:val="00074F44"/>
    <w:rsid w:val="00075029"/>
    <w:rsid w:val="0007542B"/>
    <w:rsid w:val="00076104"/>
    <w:rsid w:val="00076BD3"/>
    <w:rsid w:val="000775E9"/>
    <w:rsid w:val="00077789"/>
    <w:rsid w:val="00077AB1"/>
    <w:rsid w:val="0008037E"/>
    <w:rsid w:val="00080596"/>
    <w:rsid w:val="000814E9"/>
    <w:rsid w:val="0008158A"/>
    <w:rsid w:val="00081ED0"/>
    <w:rsid w:val="00087048"/>
    <w:rsid w:val="00090BAE"/>
    <w:rsid w:val="0009344F"/>
    <w:rsid w:val="00093865"/>
    <w:rsid w:val="0009407E"/>
    <w:rsid w:val="00094328"/>
    <w:rsid w:val="0009439A"/>
    <w:rsid w:val="00095D89"/>
    <w:rsid w:val="0009720E"/>
    <w:rsid w:val="000A0A03"/>
    <w:rsid w:val="000A0C5F"/>
    <w:rsid w:val="000A0CEC"/>
    <w:rsid w:val="000A2414"/>
    <w:rsid w:val="000A2EDF"/>
    <w:rsid w:val="000A5967"/>
    <w:rsid w:val="000A5F17"/>
    <w:rsid w:val="000A609B"/>
    <w:rsid w:val="000B05C1"/>
    <w:rsid w:val="000B0D17"/>
    <w:rsid w:val="000B1F50"/>
    <w:rsid w:val="000B241F"/>
    <w:rsid w:val="000B4877"/>
    <w:rsid w:val="000B5088"/>
    <w:rsid w:val="000B54CC"/>
    <w:rsid w:val="000B5593"/>
    <w:rsid w:val="000B5BA9"/>
    <w:rsid w:val="000B6967"/>
    <w:rsid w:val="000B6C2A"/>
    <w:rsid w:val="000B6FF4"/>
    <w:rsid w:val="000B723E"/>
    <w:rsid w:val="000B76BA"/>
    <w:rsid w:val="000C0A0B"/>
    <w:rsid w:val="000C17C0"/>
    <w:rsid w:val="000C1F90"/>
    <w:rsid w:val="000C613F"/>
    <w:rsid w:val="000D026A"/>
    <w:rsid w:val="000D033F"/>
    <w:rsid w:val="000D10C0"/>
    <w:rsid w:val="000D1165"/>
    <w:rsid w:val="000D14C8"/>
    <w:rsid w:val="000D1C50"/>
    <w:rsid w:val="000D2E46"/>
    <w:rsid w:val="000D40D0"/>
    <w:rsid w:val="000D54BB"/>
    <w:rsid w:val="000D5992"/>
    <w:rsid w:val="000D73F7"/>
    <w:rsid w:val="000D7687"/>
    <w:rsid w:val="000E05D6"/>
    <w:rsid w:val="000E0714"/>
    <w:rsid w:val="000E0D7E"/>
    <w:rsid w:val="000E2DA0"/>
    <w:rsid w:val="000E473F"/>
    <w:rsid w:val="000E4A59"/>
    <w:rsid w:val="000E6CA3"/>
    <w:rsid w:val="000E6D1C"/>
    <w:rsid w:val="000E79A5"/>
    <w:rsid w:val="000F117C"/>
    <w:rsid w:val="000F12F2"/>
    <w:rsid w:val="000F17CD"/>
    <w:rsid w:val="000F30A6"/>
    <w:rsid w:val="000F34B3"/>
    <w:rsid w:val="000F359A"/>
    <w:rsid w:val="000F3BD4"/>
    <w:rsid w:val="000F3D49"/>
    <w:rsid w:val="000F488E"/>
    <w:rsid w:val="000F53A5"/>
    <w:rsid w:val="000F58BB"/>
    <w:rsid w:val="000F6065"/>
    <w:rsid w:val="000F6792"/>
    <w:rsid w:val="0010090C"/>
    <w:rsid w:val="001014AE"/>
    <w:rsid w:val="0010154F"/>
    <w:rsid w:val="001017BB"/>
    <w:rsid w:val="00102E8B"/>
    <w:rsid w:val="00103004"/>
    <w:rsid w:val="001035C3"/>
    <w:rsid w:val="001038AA"/>
    <w:rsid w:val="001044EC"/>
    <w:rsid w:val="001045BB"/>
    <w:rsid w:val="00105BFB"/>
    <w:rsid w:val="00106239"/>
    <w:rsid w:val="001107FC"/>
    <w:rsid w:val="00110887"/>
    <w:rsid w:val="00110948"/>
    <w:rsid w:val="00110B23"/>
    <w:rsid w:val="00110D05"/>
    <w:rsid w:val="0011240A"/>
    <w:rsid w:val="00113159"/>
    <w:rsid w:val="00113909"/>
    <w:rsid w:val="00113B9A"/>
    <w:rsid w:val="0011427D"/>
    <w:rsid w:val="00114CFA"/>
    <w:rsid w:val="00116DE4"/>
    <w:rsid w:val="0012084A"/>
    <w:rsid w:val="00121876"/>
    <w:rsid w:val="001226DD"/>
    <w:rsid w:val="00122F45"/>
    <w:rsid w:val="00123B9C"/>
    <w:rsid w:val="00124BEA"/>
    <w:rsid w:val="00125400"/>
    <w:rsid w:val="0012587D"/>
    <w:rsid w:val="00127663"/>
    <w:rsid w:val="001278F2"/>
    <w:rsid w:val="00132847"/>
    <w:rsid w:val="00133420"/>
    <w:rsid w:val="00133D15"/>
    <w:rsid w:val="00133F68"/>
    <w:rsid w:val="00135004"/>
    <w:rsid w:val="00136A07"/>
    <w:rsid w:val="001373B0"/>
    <w:rsid w:val="001462F4"/>
    <w:rsid w:val="00147835"/>
    <w:rsid w:val="0015130E"/>
    <w:rsid w:val="00151CF9"/>
    <w:rsid w:val="00153BE3"/>
    <w:rsid w:val="001555FC"/>
    <w:rsid w:val="001557EC"/>
    <w:rsid w:val="00155E09"/>
    <w:rsid w:val="00155FA0"/>
    <w:rsid w:val="00156703"/>
    <w:rsid w:val="00156E87"/>
    <w:rsid w:val="0015764D"/>
    <w:rsid w:val="00157950"/>
    <w:rsid w:val="00157A39"/>
    <w:rsid w:val="00157FB4"/>
    <w:rsid w:val="00160ECB"/>
    <w:rsid w:val="00161555"/>
    <w:rsid w:val="00161AA2"/>
    <w:rsid w:val="0016280D"/>
    <w:rsid w:val="00162F23"/>
    <w:rsid w:val="00166229"/>
    <w:rsid w:val="00166D31"/>
    <w:rsid w:val="00167060"/>
    <w:rsid w:val="00167A65"/>
    <w:rsid w:val="00171ED0"/>
    <w:rsid w:val="00173103"/>
    <w:rsid w:val="00173535"/>
    <w:rsid w:val="001745E8"/>
    <w:rsid w:val="00175086"/>
    <w:rsid w:val="00177CBF"/>
    <w:rsid w:val="00182AF8"/>
    <w:rsid w:val="0018446C"/>
    <w:rsid w:val="00184B41"/>
    <w:rsid w:val="0018524B"/>
    <w:rsid w:val="00185405"/>
    <w:rsid w:val="001863FC"/>
    <w:rsid w:val="00186C6B"/>
    <w:rsid w:val="00186F67"/>
    <w:rsid w:val="00187C29"/>
    <w:rsid w:val="00191032"/>
    <w:rsid w:val="00191B0A"/>
    <w:rsid w:val="00191D8A"/>
    <w:rsid w:val="001935AF"/>
    <w:rsid w:val="00194359"/>
    <w:rsid w:val="00194A97"/>
    <w:rsid w:val="00194D6C"/>
    <w:rsid w:val="0019513B"/>
    <w:rsid w:val="001952A2"/>
    <w:rsid w:val="00196BEB"/>
    <w:rsid w:val="00197F12"/>
    <w:rsid w:val="001A1324"/>
    <w:rsid w:val="001A1DEB"/>
    <w:rsid w:val="001A2235"/>
    <w:rsid w:val="001A2602"/>
    <w:rsid w:val="001A276A"/>
    <w:rsid w:val="001A28C7"/>
    <w:rsid w:val="001A2B6D"/>
    <w:rsid w:val="001A3172"/>
    <w:rsid w:val="001A33CB"/>
    <w:rsid w:val="001A69C3"/>
    <w:rsid w:val="001A76D6"/>
    <w:rsid w:val="001A787E"/>
    <w:rsid w:val="001A7E65"/>
    <w:rsid w:val="001B0E16"/>
    <w:rsid w:val="001B1E7E"/>
    <w:rsid w:val="001B1F46"/>
    <w:rsid w:val="001B273B"/>
    <w:rsid w:val="001B3237"/>
    <w:rsid w:val="001B3E90"/>
    <w:rsid w:val="001B4A72"/>
    <w:rsid w:val="001B550A"/>
    <w:rsid w:val="001B6FB6"/>
    <w:rsid w:val="001B7685"/>
    <w:rsid w:val="001B7984"/>
    <w:rsid w:val="001C00C1"/>
    <w:rsid w:val="001C05D3"/>
    <w:rsid w:val="001C18E0"/>
    <w:rsid w:val="001C218D"/>
    <w:rsid w:val="001C2C46"/>
    <w:rsid w:val="001C2E06"/>
    <w:rsid w:val="001C4171"/>
    <w:rsid w:val="001C560B"/>
    <w:rsid w:val="001C5C33"/>
    <w:rsid w:val="001C78E6"/>
    <w:rsid w:val="001D07B0"/>
    <w:rsid w:val="001D0E78"/>
    <w:rsid w:val="001D0FA6"/>
    <w:rsid w:val="001D3FC8"/>
    <w:rsid w:val="001D4F9A"/>
    <w:rsid w:val="001D5E47"/>
    <w:rsid w:val="001D6097"/>
    <w:rsid w:val="001D6435"/>
    <w:rsid w:val="001D6645"/>
    <w:rsid w:val="001D7410"/>
    <w:rsid w:val="001D7508"/>
    <w:rsid w:val="001E4593"/>
    <w:rsid w:val="001E49DD"/>
    <w:rsid w:val="001E59EB"/>
    <w:rsid w:val="001E5E5C"/>
    <w:rsid w:val="001E63FA"/>
    <w:rsid w:val="001E65FF"/>
    <w:rsid w:val="001E7337"/>
    <w:rsid w:val="001F21E4"/>
    <w:rsid w:val="001F28F9"/>
    <w:rsid w:val="001F2A1B"/>
    <w:rsid w:val="001F5616"/>
    <w:rsid w:val="001F5893"/>
    <w:rsid w:val="001F7068"/>
    <w:rsid w:val="001F71F5"/>
    <w:rsid w:val="001F7DCF"/>
    <w:rsid w:val="002000E9"/>
    <w:rsid w:val="00200F18"/>
    <w:rsid w:val="002011F8"/>
    <w:rsid w:val="0020166B"/>
    <w:rsid w:val="00201869"/>
    <w:rsid w:val="00202023"/>
    <w:rsid w:val="002040AA"/>
    <w:rsid w:val="00204D0E"/>
    <w:rsid w:val="00204F81"/>
    <w:rsid w:val="0020500F"/>
    <w:rsid w:val="00206901"/>
    <w:rsid w:val="002115F0"/>
    <w:rsid w:val="002118B7"/>
    <w:rsid w:val="002119D7"/>
    <w:rsid w:val="00211D42"/>
    <w:rsid w:val="00211D8E"/>
    <w:rsid w:val="00211E42"/>
    <w:rsid w:val="00212AEB"/>
    <w:rsid w:val="00213BFD"/>
    <w:rsid w:val="00213FAA"/>
    <w:rsid w:val="00214816"/>
    <w:rsid w:val="002159CB"/>
    <w:rsid w:val="00216072"/>
    <w:rsid w:val="0021680E"/>
    <w:rsid w:val="00217220"/>
    <w:rsid w:val="00220835"/>
    <w:rsid w:val="00221E15"/>
    <w:rsid w:val="002225C7"/>
    <w:rsid w:val="00223D8F"/>
    <w:rsid w:val="00223F55"/>
    <w:rsid w:val="002255A5"/>
    <w:rsid w:val="00225691"/>
    <w:rsid w:val="00226682"/>
    <w:rsid w:val="002269FF"/>
    <w:rsid w:val="0022763A"/>
    <w:rsid w:val="0023007E"/>
    <w:rsid w:val="00230847"/>
    <w:rsid w:val="00232DB8"/>
    <w:rsid w:val="00233456"/>
    <w:rsid w:val="00234094"/>
    <w:rsid w:val="00234413"/>
    <w:rsid w:val="002344AB"/>
    <w:rsid w:val="0023481E"/>
    <w:rsid w:val="00236346"/>
    <w:rsid w:val="00236EA3"/>
    <w:rsid w:val="0024028A"/>
    <w:rsid w:val="00240CA6"/>
    <w:rsid w:val="00242077"/>
    <w:rsid w:val="002427A5"/>
    <w:rsid w:val="00242D36"/>
    <w:rsid w:val="002443B7"/>
    <w:rsid w:val="00244DC0"/>
    <w:rsid w:val="00245346"/>
    <w:rsid w:val="00245997"/>
    <w:rsid w:val="00246DC2"/>
    <w:rsid w:val="00247B0C"/>
    <w:rsid w:val="002509C3"/>
    <w:rsid w:val="00250AF5"/>
    <w:rsid w:val="00250F85"/>
    <w:rsid w:val="00251C7B"/>
    <w:rsid w:val="00251FAA"/>
    <w:rsid w:val="00252402"/>
    <w:rsid w:val="00253FB8"/>
    <w:rsid w:val="00254145"/>
    <w:rsid w:val="002548E7"/>
    <w:rsid w:val="002550BA"/>
    <w:rsid w:val="002558DD"/>
    <w:rsid w:val="00255C6D"/>
    <w:rsid w:val="00256F30"/>
    <w:rsid w:val="00260F2C"/>
    <w:rsid w:val="00262481"/>
    <w:rsid w:val="00262CDC"/>
    <w:rsid w:val="00263411"/>
    <w:rsid w:val="002650C8"/>
    <w:rsid w:val="0027052D"/>
    <w:rsid w:val="00270731"/>
    <w:rsid w:val="00270E27"/>
    <w:rsid w:val="00271AA4"/>
    <w:rsid w:val="00271E6E"/>
    <w:rsid w:val="00272F9F"/>
    <w:rsid w:val="00273620"/>
    <w:rsid w:val="002742ED"/>
    <w:rsid w:val="00274C54"/>
    <w:rsid w:val="00275CD6"/>
    <w:rsid w:val="00280158"/>
    <w:rsid w:val="002832CB"/>
    <w:rsid w:val="002834C1"/>
    <w:rsid w:val="0028467D"/>
    <w:rsid w:val="00284D51"/>
    <w:rsid w:val="00286856"/>
    <w:rsid w:val="00286ED3"/>
    <w:rsid w:val="00286F8D"/>
    <w:rsid w:val="0029077F"/>
    <w:rsid w:val="002946FC"/>
    <w:rsid w:val="00295635"/>
    <w:rsid w:val="00295D77"/>
    <w:rsid w:val="00296434"/>
    <w:rsid w:val="00296E44"/>
    <w:rsid w:val="002A16CB"/>
    <w:rsid w:val="002A340D"/>
    <w:rsid w:val="002A55E6"/>
    <w:rsid w:val="002A57C5"/>
    <w:rsid w:val="002A5D76"/>
    <w:rsid w:val="002A6720"/>
    <w:rsid w:val="002A78AD"/>
    <w:rsid w:val="002A7913"/>
    <w:rsid w:val="002B168F"/>
    <w:rsid w:val="002B24A5"/>
    <w:rsid w:val="002B263D"/>
    <w:rsid w:val="002B4357"/>
    <w:rsid w:val="002B6154"/>
    <w:rsid w:val="002B66A3"/>
    <w:rsid w:val="002C00D3"/>
    <w:rsid w:val="002C022A"/>
    <w:rsid w:val="002C0B00"/>
    <w:rsid w:val="002C2717"/>
    <w:rsid w:val="002C34C9"/>
    <w:rsid w:val="002C3714"/>
    <w:rsid w:val="002C3719"/>
    <w:rsid w:val="002C3F3C"/>
    <w:rsid w:val="002C625D"/>
    <w:rsid w:val="002C6518"/>
    <w:rsid w:val="002C7683"/>
    <w:rsid w:val="002C768A"/>
    <w:rsid w:val="002C77D3"/>
    <w:rsid w:val="002D2AE4"/>
    <w:rsid w:val="002D3DC8"/>
    <w:rsid w:val="002D489C"/>
    <w:rsid w:val="002D5097"/>
    <w:rsid w:val="002D50D7"/>
    <w:rsid w:val="002D5891"/>
    <w:rsid w:val="002D5F94"/>
    <w:rsid w:val="002D7501"/>
    <w:rsid w:val="002D755B"/>
    <w:rsid w:val="002E0373"/>
    <w:rsid w:val="002E03AA"/>
    <w:rsid w:val="002E04C4"/>
    <w:rsid w:val="002E0A5E"/>
    <w:rsid w:val="002E149D"/>
    <w:rsid w:val="002E399C"/>
    <w:rsid w:val="002E47D2"/>
    <w:rsid w:val="002E49A1"/>
    <w:rsid w:val="002E4E7E"/>
    <w:rsid w:val="002E7C26"/>
    <w:rsid w:val="002F0F35"/>
    <w:rsid w:val="002F2655"/>
    <w:rsid w:val="002F4BD8"/>
    <w:rsid w:val="002F5140"/>
    <w:rsid w:val="002F5FE9"/>
    <w:rsid w:val="002F644F"/>
    <w:rsid w:val="002F6870"/>
    <w:rsid w:val="002F6D34"/>
    <w:rsid w:val="002F6D4C"/>
    <w:rsid w:val="002F7605"/>
    <w:rsid w:val="002F766E"/>
    <w:rsid w:val="00300249"/>
    <w:rsid w:val="0030151A"/>
    <w:rsid w:val="00301FCB"/>
    <w:rsid w:val="00303733"/>
    <w:rsid w:val="00304E6E"/>
    <w:rsid w:val="00305986"/>
    <w:rsid w:val="003059CE"/>
    <w:rsid w:val="00305FEF"/>
    <w:rsid w:val="00306457"/>
    <w:rsid w:val="003067AA"/>
    <w:rsid w:val="00307011"/>
    <w:rsid w:val="003108CE"/>
    <w:rsid w:val="00310948"/>
    <w:rsid w:val="00313CDF"/>
    <w:rsid w:val="00316044"/>
    <w:rsid w:val="0031720B"/>
    <w:rsid w:val="00317BCF"/>
    <w:rsid w:val="003203BC"/>
    <w:rsid w:val="003208DF"/>
    <w:rsid w:val="003211E1"/>
    <w:rsid w:val="00323599"/>
    <w:rsid w:val="00323967"/>
    <w:rsid w:val="00323D9E"/>
    <w:rsid w:val="00325396"/>
    <w:rsid w:val="00325584"/>
    <w:rsid w:val="00326025"/>
    <w:rsid w:val="003264C8"/>
    <w:rsid w:val="00326F8E"/>
    <w:rsid w:val="00327BF7"/>
    <w:rsid w:val="00327F0E"/>
    <w:rsid w:val="00330BF5"/>
    <w:rsid w:val="00332859"/>
    <w:rsid w:val="00332A95"/>
    <w:rsid w:val="00335058"/>
    <w:rsid w:val="003353FD"/>
    <w:rsid w:val="00336AB5"/>
    <w:rsid w:val="003402FA"/>
    <w:rsid w:val="00340A63"/>
    <w:rsid w:val="00342A0E"/>
    <w:rsid w:val="0034304A"/>
    <w:rsid w:val="0034520B"/>
    <w:rsid w:val="00346391"/>
    <w:rsid w:val="00350863"/>
    <w:rsid w:val="00350A54"/>
    <w:rsid w:val="003515AA"/>
    <w:rsid w:val="00351800"/>
    <w:rsid w:val="0035225A"/>
    <w:rsid w:val="003524D2"/>
    <w:rsid w:val="00352CC8"/>
    <w:rsid w:val="00353E8F"/>
    <w:rsid w:val="003551B2"/>
    <w:rsid w:val="0035591D"/>
    <w:rsid w:val="003564F7"/>
    <w:rsid w:val="003567D8"/>
    <w:rsid w:val="00356836"/>
    <w:rsid w:val="00356C95"/>
    <w:rsid w:val="00360126"/>
    <w:rsid w:val="0036019F"/>
    <w:rsid w:val="00360254"/>
    <w:rsid w:val="00361AD9"/>
    <w:rsid w:val="00362185"/>
    <w:rsid w:val="00362B8C"/>
    <w:rsid w:val="003634B8"/>
    <w:rsid w:val="00364441"/>
    <w:rsid w:val="00366B3E"/>
    <w:rsid w:val="00367FB5"/>
    <w:rsid w:val="0037035C"/>
    <w:rsid w:val="00370775"/>
    <w:rsid w:val="0037317D"/>
    <w:rsid w:val="00373CB6"/>
    <w:rsid w:val="0037603B"/>
    <w:rsid w:val="0037647D"/>
    <w:rsid w:val="003804A6"/>
    <w:rsid w:val="00380961"/>
    <w:rsid w:val="00382D0E"/>
    <w:rsid w:val="00383342"/>
    <w:rsid w:val="00383CAC"/>
    <w:rsid w:val="003840AD"/>
    <w:rsid w:val="003857E6"/>
    <w:rsid w:val="0038596F"/>
    <w:rsid w:val="003863CE"/>
    <w:rsid w:val="003869D2"/>
    <w:rsid w:val="003922EA"/>
    <w:rsid w:val="003924E2"/>
    <w:rsid w:val="0039271C"/>
    <w:rsid w:val="003928C2"/>
    <w:rsid w:val="0039303E"/>
    <w:rsid w:val="00393AF0"/>
    <w:rsid w:val="00394653"/>
    <w:rsid w:val="00396AB9"/>
    <w:rsid w:val="00397A79"/>
    <w:rsid w:val="00397ED0"/>
    <w:rsid w:val="00397F4E"/>
    <w:rsid w:val="003A0E8A"/>
    <w:rsid w:val="003A1C6D"/>
    <w:rsid w:val="003A1E2C"/>
    <w:rsid w:val="003A24ED"/>
    <w:rsid w:val="003A397B"/>
    <w:rsid w:val="003A3CB2"/>
    <w:rsid w:val="003A4360"/>
    <w:rsid w:val="003A52E8"/>
    <w:rsid w:val="003B1080"/>
    <w:rsid w:val="003B1C03"/>
    <w:rsid w:val="003B1D47"/>
    <w:rsid w:val="003B3959"/>
    <w:rsid w:val="003B47DB"/>
    <w:rsid w:val="003B522B"/>
    <w:rsid w:val="003B6A45"/>
    <w:rsid w:val="003C01F0"/>
    <w:rsid w:val="003C0AB8"/>
    <w:rsid w:val="003C1C43"/>
    <w:rsid w:val="003C28CC"/>
    <w:rsid w:val="003C6D9C"/>
    <w:rsid w:val="003C778D"/>
    <w:rsid w:val="003D5732"/>
    <w:rsid w:val="003D6680"/>
    <w:rsid w:val="003D7E90"/>
    <w:rsid w:val="003E038A"/>
    <w:rsid w:val="003E0D1D"/>
    <w:rsid w:val="003E149E"/>
    <w:rsid w:val="003E1B95"/>
    <w:rsid w:val="003E1BB2"/>
    <w:rsid w:val="003E2097"/>
    <w:rsid w:val="003E22D9"/>
    <w:rsid w:val="003E2F2F"/>
    <w:rsid w:val="003E53C4"/>
    <w:rsid w:val="003E6F80"/>
    <w:rsid w:val="003E7318"/>
    <w:rsid w:val="003E7704"/>
    <w:rsid w:val="003F0465"/>
    <w:rsid w:val="003F0A1C"/>
    <w:rsid w:val="003F1024"/>
    <w:rsid w:val="003F14A2"/>
    <w:rsid w:val="003F250E"/>
    <w:rsid w:val="003F2E9E"/>
    <w:rsid w:val="003F30F2"/>
    <w:rsid w:val="003F48D4"/>
    <w:rsid w:val="003F5DD4"/>
    <w:rsid w:val="003F70B3"/>
    <w:rsid w:val="003F71FD"/>
    <w:rsid w:val="00401406"/>
    <w:rsid w:val="0040391C"/>
    <w:rsid w:val="00404AE8"/>
    <w:rsid w:val="004057E4"/>
    <w:rsid w:val="00407D96"/>
    <w:rsid w:val="00410244"/>
    <w:rsid w:val="004105CB"/>
    <w:rsid w:val="004109F4"/>
    <w:rsid w:val="00410E85"/>
    <w:rsid w:val="00411408"/>
    <w:rsid w:val="00411A8E"/>
    <w:rsid w:val="00411E08"/>
    <w:rsid w:val="004120F5"/>
    <w:rsid w:val="004146C9"/>
    <w:rsid w:val="004156FF"/>
    <w:rsid w:val="00416108"/>
    <w:rsid w:val="00416CC4"/>
    <w:rsid w:val="00416E56"/>
    <w:rsid w:val="0041796E"/>
    <w:rsid w:val="00420B2B"/>
    <w:rsid w:val="00422754"/>
    <w:rsid w:val="00422E74"/>
    <w:rsid w:val="00423D8E"/>
    <w:rsid w:val="004244F5"/>
    <w:rsid w:val="00426615"/>
    <w:rsid w:val="00426ABA"/>
    <w:rsid w:val="00426CB0"/>
    <w:rsid w:val="00427F15"/>
    <w:rsid w:val="00431178"/>
    <w:rsid w:val="00432F67"/>
    <w:rsid w:val="00433BC3"/>
    <w:rsid w:val="004343A0"/>
    <w:rsid w:val="004348EB"/>
    <w:rsid w:val="0043668D"/>
    <w:rsid w:val="00436B6F"/>
    <w:rsid w:val="004428A7"/>
    <w:rsid w:val="00444EFC"/>
    <w:rsid w:val="0044712D"/>
    <w:rsid w:val="00447FCF"/>
    <w:rsid w:val="00451859"/>
    <w:rsid w:val="00451ACC"/>
    <w:rsid w:val="004532F6"/>
    <w:rsid w:val="00453EB6"/>
    <w:rsid w:val="00454826"/>
    <w:rsid w:val="0045630E"/>
    <w:rsid w:val="00456961"/>
    <w:rsid w:val="00456ACD"/>
    <w:rsid w:val="00460059"/>
    <w:rsid w:val="00460E1D"/>
    <w:rsid w:val="004615C8"/>
    <w:rsid w:val="004627A1"/>
    <w:rsid w:val="00463945"/>
    <w:rsid w:val="004657A7"/>
    <w:rsid w:val="00467EA8"/>
    <w:rsid w:val="00470E53"/>
    <w:rsid w:val="00470EBF"/>
    <w:rsid w:val="00471615"/>
    <w:rsid w:val="0047235F"/>
    <w:rsid w:val="00475E3E"/>
    <w:rsid w:val="004764EB"/>
    <w:rsid w:val="00480AAE"/>
    <w:rsid w:val="00480B7D"/>
    <w:rsid w:val="004812A0"/>
    <w:rsid w:val="00481811"/>
    <w:rsid w:val="004819CB"/>
    <w:rsid w:val="00482937"/>
    <w:rsid w:val="00482A74"/>
    <w:rsid w:val="00482B19"/>
    <w:rsid w:val="00482BD4"/>
    <w:rsid w:val="00483CB1"/>
    <w:rsid w:val="00483D08"/>
    <w:rsid w:val="004844F6"/>
    <w:rsid w:val="004852C1"/>
    <w:rsid w:val="004858CC"/>
    <w:rsid w:val="00486077"/>
    <w:rsid w:val="004862B5"/>
    <w:rsid w:val="004873EB"/>
    <w:rsid w:val="0048765A"/>
    <w:rsid w:val="00491283"/>
    <w:rsid w:val="00491D9F"/>
    <w:rsid w:val="00493EF5"/>
    <w:rsid w:val="00495F64"/>
    <w:rsid w:val="00497644"/>
    <w:rsid w:val="00497692"/>
    <w:rsid w:val="00497DD6"/>
    <w:rsid w:val="004A0E85"/>
    <w:rsid w:val="004A1A15"/>
    <w:rsid w:val="004A31B1"/>
    <w:rsid w:val="004A491C"/>
    <w:rsid w:val="004A5C0C"/>
    <w:rsid w:val="004A5C6B"/>
    <w:rsid w:val="004A6703"/>
    <w:rsid w:val="004B0F0D"/>
    <w:rsid w:val="004B299A"/>
    <w:rsid w:val="004B3A22"/>
    <w:rsid w:val="004B3EEE"/>
    <w:rsid w:val="004B4221"/>
    <w:rsid w:val="004B4590"/>
    <w:rsid w:val="004B4C62"/>
    <w:rsid w:val="004B4E44"/>
    <w:rsid w:val="004B7C9A"/>
    <w:rsid w:val="004B7D8C"/>
    <w:rsid w:val="004C0D20"/>
    <w:rsid w:val="004C1483"/>
    <w:rsid w:val="004C1BEB"/>
    <w:rsid w:val="004C2609"/>
    <w:rsid w:val="004C2E47"/>
    <w:rsid w:val="004C2F6B"/>
    <w:rsid w:val="004C4E1C"/>
    <w:rsid w:val="004C5482"/>
    <w:rsid w:val="004C55DD"/>
    <w:rsid w:val="004C5877"/>
    <w:rsid w:val="004C7504"/>
    <w:rsid w:val="004C7DF6"/>
    <w:rsid w:val="004C7FCC"/>
    <w:rsid w:val="004D0786"/>
    <w:rsid w:val="004D29B6"/>
    <w:rsid w:val="004D2BF8"/>
    <w:rsid w:val="004D3AAB"/>
    <w:rsid w:val="004D5977"/>
    <w:rsid w:val="004D6A68"/>
    <w:rsid w:val="004D7744"/>
    <w:rsid w:val="004E01CB"/>
    <w:rsid w:val="004E101C"/>
    <w:rsid w:val="004E123A"/>
    <w:rsid w:val="004E128A"/>
    <w:rsid w:val="004E1683"/>
    <w:rsid w:val="004E2D62"/>
    <w:rsid w:val="004E30DE"/>
    <w:rsid w:val="004F1111"/>
    <w:rsid w:val="004F1530"/>
    <w:rsid w:val="004F1627"/>
    <w:rsid w:val="004F1E65"/>
    <w:rsid w:val="004F32D7"/>
    <w:rsid w:val="004F3526"/>
    <w:rsid w:val="004F457D"/>
    <w:rsid w:val="004F6A7B"/>
    <w:rsid w:val="004F6BC2"/>
    <w:rsid w:val="004F79E0"/>
    <w:rsid w:val="004F7AAB"/>
    <w:rsid w:val="004F7D11"/>
    <w:rsid w:val="00501EEC"/>
    <w:rsid w:val="00502264"/>
    <w:rsid w:val="005047C8"/>
    <w:rsid w:val="00505555"/>
    <w:rsid w:val="005058B7"/>
    <w:rsid w:val="005063A8"/>
    <w:rsid w:val="00506593"/>
    <w:rsid w:val="005070B6"/>
    <w:rsid w:val="005070BF"/>
    <w:rsid w:val="00507426"/>
    <w:rsid w:val="0051140E"/>
    <w:rsid w:val="00512084"/>
    <w:rsid w:val="00512A74"/>
    <w:rsid w:val="005130F4"/>
    <w:rsid w:val="00513158"/>
    <w:rsid w:val="00513920"/>
    <w:rsid w:val="00514398"/>
    <w:rsid w:val="005146CE"/>
    <w:rsid w:val="00514C63"/>
    <w:rsid w:val="0051522B"/>
    <w:rsid w:val="00515FAF"/>
    <w:rsid w:val="0051628B"/>
    <w:rsid w:val="005167B4"/>
    <w:rsid w:val="00520A9D"/>
    <w:rsid w:val="00520F9B"/>
    <w:rsid w:val="0052196C"/>
    <w:rsid w:val="00522348"/>
    <w:rsid w:val="005236B9"/>
    <w:rsid w:val="00524318"/>
    <w:rsid w:val="0052525D"/>
    <w:rsid w:val="0052594C"/>
    <w:rsid w:val="00525B07"/>
    <w:rsid w:val="00525C99"/>
    <w:rsid w:val="005303B2"/>
    <w:rsid w:val="005305F0"/>
    <w:rsid w:val="00531876"/>
    <w:rsid w:val="0053249C"/>
    <w:rsid w:val="00532652"/>
    <w:rsid w:val="00532AB6"/>
    <w:rsid w:val="0053301B"/>
    <w:rsid w:val="0053366A"/>
    <w:rsid w:val="00533A0F"/>
    <w:rsid w:val="00533A94"/>
    <w:rsid w:val="00535A8A"/>
    <w:rsid w:val="00535AFF"/>
    <w:rsid w:val="005367BD"/>
    <w:rsid w:val="005377B2"/>
    <w:rsid w:val="005378FE"/>
    <w:rsid w:val="005405FF"/>
    <w:rsid w:val="0054263E"/>
    <w:rsid w:val="0054345E"/>
    <w:rsid w:val="00544A31"/>
    <w:rsid w:val="005455F9"/>
    <w:rsid w:val="00545835"/>
    <w:rsid w:val="00546CA6"/>
    <w:rsid w:val="005477B8"/>
    <w:rsid w:val="005500AB"/>
    <w:rsid w:val="00550B35"/>
    <w:rsid w:val="005520ED"/>
    <w:rsid w:val="005552F1"/>
    <w:rsid w:val="005559DE"/>
    <w:rsid w:val="0055667B"/>
    <w:rsid w:val="00557E34"/>
    <w:rsid w:val="00557F4D"/>
    <w:rsid w:val="00560A42"/>
    <w:rsid w:val="005623F1"/>
    <w:rsid w:val="00562664"/>
    <w:rsid w:val="0056274C"/>
    <w:rsid w:val="00562FD5"/>
    <w:rsid w:val="005630B7"/>
    <w:rsid w:val="00564141"/>
    <w:rsid w:val="00564153"/>
    <w:rsid w:val="00564325"/>
    <w:rsid w:val="00565D3E"/>
    <w:rsid w:val="00567FD8"/>
    <w:rsid w:val="00570387"/>
    <w:rsid w:val="005715A2"/>
    <w:rsid w:val="00571C87"/>
    <w:rsid w:val="00571DE1"/>
    <w:rsid w:val="00572B5A"/>
    <w:rsid w:val="00572C98"/>
    <w:rsid w:val="00572E62"/>
    <w:rsid w:val="005730E6"/>
    <w:rsid w:val="005732DD"/>
    <w:rsid w:val="00573887"/>
    <w:rsid w:val="00574396"/>
    <w:rsid w:val="00574A18"/>
    <w:rsid w:val="00575451"/>
    <w:rsid w:val="00575FCC"/>
    <w:rsid w:val="00576FF0"/>
    <w:rsid w:val="00582B53"/>
    <w:rsid w:val="00583459"/>
    <w:rsid w:val="00583832"/>
    <w:rsid w:val="00584005"/>
    <w:rsid w:val="005843F0"/>
    <w:rsid w:val="00584C19"/>
    <w:rsid w:val="0058503D"/>
    <w:rsid w:val="005856EE"/>
    <w:rsid w:val="00586A59"/>
    <w:rsid w:val="00590231"/>
    <w:rsid w:val="0059077C"/>
    <w:rsid w:val="005916E7"/>
    <w:rsid w:val="00592B90"/>
    <w:rsid w:val="00592D2C"/>
    <w:rsid w:val="00592EAB"/>
    <w:rsid w:val="0059495D"/>
    <w:rsid w:val="00595B5B"/>
    <w:rsid w:val="00596166"/>
    <w:rsid w:val="00596CC6"/>
    <w:rsid w:val="00597147"/>
    <w:rsid w:val="005A3B26"/>
    <w:rsid w:val="005A4DDD"/>
    <w:rsid w:val="005A5B1D"/>
    <w:rsid w:val="005A5C8A"/>
    <w:rsid w:val="005A6795"/>
    <w:rsid w:val="005A68B9"/>
    <w:rsid w:val="005A6EE1"/>
    <w:rsid w:val="005B1E29"/>
    <w:rsid w:val="005B4DCC"/>
    <w:rsid w:val="005B4E91"/>
    <w:rsid w:val="005B575C"/>
    <w:rsid w:val="005B70AA"/>
    <w:rsid w:val="005B7E3F"/>
    <w:rsid w:val="005B7FA3"/>
    <w:rsid w:val="005C0DE4"/>
    <w:rsid w:val="005C21D1"/>
    <w:rsid w:val="005C2832"/>
    <w:rsid w:val="005C2A79"/>
    <w:rsid w:val="005C2E3B"/>
    <w:rsid w:val="005C4537"/>
    <w:rsid w:val="005C51C4"/>
    <w:rsid w:val="005C70F7"/>
    <w:rsid w:val="005D157E"/>
    <w:rsid w:val="005D1BCB"/>
    <w:rsid w:val="005D271C"/>
    <w:rsid w:val="005D2A7D"/>
    <w:rsid w:val="005D3F94"/>
    <w:rsid w:val="005D7E0B"/>
    <w:rsid w:val="005E010F"/>
    <w:rsid w:val="005E071D"/>
    <w:rsid w:val="005E1AAB"/>
    <w:rsid w:val="005E2B71"/>
    <w:rsid w:val="005E37B5"/>
    <w:rsid w:val="005E4019"/>
    <w:rsid w:val="005E40E5"/>
    <w:rsid w:val="005E4B5E"/>
    <w:rsid w:val="005E609F"/>
    <w:rsid w:val="005E60F8"/>
    <w:rsid w:val="005E651B"/>
    <w:rsid w:val="005E6C62"/>
    <w:rsid w:val="005E7072"/>
    <w:rsid w:val="005F048B"/>
    <w:rsid w:val="005F0756"/>
    <w:rsid w:val="005F0D7A"/>
    <w:rsid w:val="005F155E"/>
    <w:rsid w:val="005F3603"/>
    <w:rsid w:val="005F45FC"/>
    <w:rsid w:val="00600EB6"/>
    <w:rsid w:val="00601098"/>
    <w:rsid w:val="00602384"/>
    <w:rsid w:val="00602B13"/>
    <w:rsid w:val="00606BF7"/>
    <w:rsid w:val="00607A65"/>
    <w:rsid w:val="00612E15"/>
    <w:rsid w:val="006136B9"/>
    <w:rsid w:val="00613D2B"/>
    <w:rsid w:val="00616B50"/>
    <w:rsid w:val="0062328F"/>
    <w:rsid w:val="00623634"/>
    <w:rsid w:val="00624030"/>
    <w:rsid w:val="00630AB5"/>
    <w:rsid w:val="0063107D"/>
    <w:rsid w:val="00631A75"/>
    <w:rsid w:val="0063584F"/>
    <w:rsid w:val="0063653F"/>
    <w:rsid w:val="00636E98"/>
    <w:rsid w:val="006402AC"/>
    <w:rsid w:val="00640EA4"/>
    <w:rsid w:val="00641643"/>
    <w:rsid w:val="00641939"/>
    <w:rsid w:val="00641DFA"/>
    <w:rsid w:val="00641ECD"/>
    <w:rsid w:val="00643C1E"/>
    <w:rsid w:val="00644049"/>
    <w:rsid w:val="006440FB"/>
    <w:rsid w:val="00644F95"/>
    <w:rsid w:val="0064607F"/>
    <w:rsid w:val="0064675B"/>
    <w:rsid w:val="00650094"/>
    <w:rsid w:val="006517AB"/>
    <w:rsid w:val="00652F42"/>
    <w:rsid w:val="00660A79"/>
    <w:rsid w:val="00660F00"/>
    <w:rsid w:val="00662300"/>
    <w:rsid w:val="006625E1"/>
    <w:rsid w:val="006647B2"/>
    <w:rsid w:val="0066581C"/>
    <w:rsid w:val="006672D8"/>
    <w:rsid w:val="00671711"/>
    <w:rsid w:val="006738B0"/>
    <w:rsid w:val="00673EDB"/>
    <w:rsid w:val="00675845"/>
    <w:rsid w:val="00676202"/>
    <w:rsid w:val="00677512"/>
    <w:rsid w:val="00677A0F"/>
    <w:rsid w:val="006814D1"/>
    <w:rsid w:val="0068177E"/>
    <w:rsid w:val="00681AD8"/>
    <w:rsid w:val="006822DD"/>
    <w:rsid w:val="006835B5"/>
    <w:rsid w:val="006837C9"/>
    <w:rsid w:val="00687EE6"/>
    <w:rsid w:val="0069246A"/>
    <w:rsid w:val="006939DF"/>
    <w:rsid w:val="00693E1D"/>
    <w:rsid w:val="00694A22"/>
    <w:rsid w:val="00694FDE"/>
    <w:rsid w:val="00695BB9"/>
    <w:rsid w:val="00697B03"/>
    <w:rsid w:val="00697CBF"/>
    <w:rsid w:val="006A0A8C"/>
    <w:rsid w:val="006A1993"/>
    <w:rsid w:val="006A292B"/>
    <w:rsid w:val="006A3710"/>
    <w:rsid w:val="006A46EA"/>
    <w:rsid w:val="006A4EC9"/>
    <w:rsid w:val="006A6F60"/>
    <w:rsid w:val="006A70B2"/>
    <w:rsid w:val="006A7725"/>
    <w:rsid w:val="006B020E"/>
    <w:rsid w:val="006B06B4"/>
    <w:rsid w:val="006B1016"/>
    <w:rsid w:val="006B17F7"/>
    <w:rsid w:val="006B19F3"/>
    <w:rsid w:val="006B2144"/>
    <w:rsid w:val="006B2DC9"/>
    <w:rsid w:val="006B3FCF"/>
    <w:rsid w:val="006B47FD"/>
    <w:rsid w:val="006B4BCE"/>
    <w:rsid w:val="006B57F3"/>
    <w:rsid w:val="006B59AF"/>
    <w:rsid w:val="006B6638"/>
    <w:rsid w:val="006B6E42"/>
    <w:rsid w:val="006C3B71"/>
    <w:rsid w:val="006C4CB2"/>
    <w:rsid w:val="006C6676"/>
    <w:rsid w:val="006C728F"/>
    <w:rsid w:val="006D058B"/>
    <w:rsid w:val="006D0C8F"/>
    <w:rsid w:val="006D19A5"/>
    <w:rsid w:val="006D2A59"/>
    <w:rsid w:val="006D3699"/>
    <w:rsid w:val="006D3FC7"/>
    <w:rsid w:val="006D4CE6"/>
    <w:rsid w:val="006D764B"/>
    <w:rsid w:val="006D7C84"/>
    <w:rsid w:val="006E1DCA"/>
    <w:rsid w:val="006E1E9E"/>
    <w:rsid w:val="006E2D05"/>
    <w:rsid w:val="006E4652"/>
    <w:rsid w:val="006E50E5"/>
    <w:rsid w:val="006E6926"/>
    <w:rsid w:val="006E7ABC"/>
    <w:rsid w:val="006F0D0D"/>
    <w:rsid w:val="006F211E"/>
    <w:rsid w:val="006F25EA"/>
    <w:rsid w:val="006F2823"/>
    <w:rsid w:val="006F2DDE"/>
    <w:rsid w:val="006F3369"/>
    <w:rsid w:val="006F5FAA"/>
    <w:rsid w:val="006F760A"/>
    <w:rsid w:val="006F7EBF"/>
    <w:rsid w:val="00700BF1"/>
    <w:rsid w:val="0070199E"/>
    <w:rsid w:val="00702113"/>
    <w:rsid w:val="00702320"/>
    <w:rsid w:val="00702493"/>
    <w:rsid w:val="00703405"/>
    <w:rsid w:val="00704D49"/>
    <w:rsid w:val="0070660C"/>
    <w:rsid w:val="00706F2A"/>
    <w:rsid w:val="007075BA"/>
    <w:rsid w:val="00707C59"/>
    <w:rsid w:val="007102FC"/>
    <w:rsid w:val="00712B8C"/>
    <w:rsid w:val="00713B54"/>
    <w:rsid w:val="00715C5C"/>
    <w:rsid w:val="0071663B"/>
    <w:rsid w:val="0071684E"/>
    <w:rsid w:val="00717822"/>
    <w:rsid w:val="00720C66"/>
    <w:rsid w:val="0072358F"/>
    <w:rsid w:val="00724355"/>
    <w:rsid w:val="00724893"/>
    <w:rsid w:val="00724F3A"/>
    <w:rsid w:val="00726339"/>
    <w:rsid w:val="00726933"/>
    <w:rsid w:val="00730020"/>
    <w:rsid w:val="007309D1"/>
    <w:rsid w:val="00731C57"/>
    <w:rsid w:val="00733358"/>
    <w:rsid w:val="0073362B"/>
    <w:rsid w:val="00733F11"/>
    <w:rsid w:val="00734DCD"/>
    <w:rsid w:val="0073615B"/>
    <w:rsid w:val="007364E6"/>
    <w:rsid w:val="00736FE1"/>
    <w:rsid w:val="00737926"/>
    <w:rsid w:val="007407D6"/>
    <w:rsid w:val="00740A1C"/>
    <w:rsid w:val="00740B43"/>
    <w:rsid w:val="00740D72"/>
    <w:rsid w:val="007422D7"/>
    <w:rsid w:val="0074279B"/>
    <w:rsid w:val="007439EE"/>
    <w:rsid w:val="00743C19"/>
    <w:rsid w:val="00744604"/>
    <w:rsid w:val="0074473C"/>
    <w:rsid w:val="0074484D"/>
    <w:rsid w:val="00744ABA"/>
    <w:rsid w:val="00744BB1"/>
    <w:rsid w:val="00744E69"/>
    <w:rsid w:val="0074687F"/>
    <w:rsid w:val="00746BBD"/>
    <w:rsid w:val="00747874"/>
    <w:rsid w:val="00747E29"/>
    <w:rsid w:val="00751289"/>
    <w:rsid w:val="0075177D"/>
    <w:rsid w:val="00751B7F"/>
    <w:rsid w:val="00752949"/>
    <w:rsid w:val="007532DC"/>
    <w:rsid w:val="0075406F"/>
    <w:rsid w:val="00755849"/>
    <w:rsid w:val="007569CF"/>
    <w:rsid w:val="00760EE3"/>
    <w:rsid w:val="00762713"/>
    <w:rsid w:val="00762B1E"/>
    <w:rsid w:val="00763C89"/>
    <w:rsid w:val="00765328"/>
    <w:rsid w:val="0076533F"/>
    <w:rsid w:val="007661B3"/>
    <w:rsid w:val="007668EA"/>
    <w:rsid w:val="00767E21"/>
    <w:rsid w:val="00770516"/>
    <w:rsid w:val="00774F70"/>
    <w:rsid w:val="00775603"/>
    <w:rsid w:val="00775F88"/>
    <w:rsid w:val="00777335"/>
    <w:rsid w:val="00777377"/>
    <w:rsid w:val="00780E53"/>
    <w:rsid w:val="0078291B"/>
    <w:rsid w:val="00782A15"/>
    <w:rsid w:val="00782FAE"/>
    <w:rsid w:val="00783234"/>
    <w:rsid w:val="00787D9F"/>
    <w:rsid w:val="0079105E"/>
    <w:rsid w:val="0079199A"/>
    <w:rsid w:val="00791BA6"/>
    <w:rsid w:val="007931E9"/>
    <w:rsid w:val="00793429"/>
    <w:rsid w:val="007962DA"/>
    <w:rsid w:val="007A4C4C"/>
    <w:rsid w:val="007B0B4E"/>
    <w:rsid w:val="007B1739"/>
    <w:rsid w:val="007B181A"/>
    <w:rsid w:val="007B1836"/>
    <w:rsid w:val="007B1E33"/>
    <w:rsid w:val="007B2890"/>
    <w:rsid w:val="007B2ADF"/>
    <w:rsid w:val="007B36C1"/>
    <w:rsid w:val="007B37E7"/>
    <w:rsid w:val="007C2564"/>
    <w:rsid w:val="007C2EAC"/>
    <w:rsid w:val="007C33D5"/>
    <w:rsid w:val="007C3E1A"/>
    <w:rsid w:val="007C4012"/>
    <w:rsid w:val="007C4206"/>
    <w:rsid w:val="007C4910"/>
    <w:rsid w:val="007C495D"/>
    <w:rsid w:val="007C4E04"/>
    <w:rsid w:val="007C7476"/>
    <w:rsid w:val="007C7FDB"/>
    <w:rsid w:val="007D1037"/>
    <w:rsid w:val="007D172B"/>
    <w:rsid w:val="007D1C7F"/>
    <w:rsid w:val="007D2D50"/>
    <w:rsid w:val="007D2EDC"/>
    <w:rsid w:val="007D3147"/>
    <w:rsid w:val="007D35DE"/>
    <w:rsid w:val="007D4E6E"/>
    <w:rsid w:val="007D5F1B"/>
    <w:rsid w:val="007D729C"/>
    <w:rsid w:val="007D7DF9"/>
    <w:rsid w:val="007E014A"/>
    <w:rsid w:val="007E36BC"/>
    <w:rsid w:val="007E3FF8"/>
    <w:rsid w:val="007E4D4C"/>
    <w:rsid w:val="007E5F46"/>
    <w:rsid w:val="007E6FAC"/>
    <w:rsid w:val="007F0FD2"/>
    <w:rsid w:val="007F3765"/>
    <w:rsid w:val="007F38DF"/>
    <w:rsid w:val="007F45FF"/>
    <w:rsid w:val="007F4848"/>
    <w:rsid w:val="007F52F6"/>
    <w:rsid w:val="007F73D3"/>
    <w:rsid w:val="007F76D7"/>
    <w:rsid w:val="007F7977"/>
    <w:rsid w:val="00800593"/>
    <w:rsid w:val="0080144E"/>
    <w:rsid w:val="00802404"/>
    <w:rsid w:val="0080440A"/>
    <w:rsid w:val="008048C4"/>
    <w:rsid w:val="00804921"/>
    <w:rsid w:val="008050A0"/>
    <w:rsid w:val="008050BC"/>
    <w:rsid w:val="008053C7"/>
    <w:rsid w:val="00805F36"/>
    <w:rsid w:val="00806FDD"/>
    <w:rsid w:val="00807760"/>
    <w:rsid w:val="00810354"/>
    <w:rsid w:val="00810719"/>
    <w:rsid w:val="008125B0"/>
    <w:rsid w:val="00815342"/>
    <w:rsid w:val="00815446"/>
    <w:rsid w:val="00815C4F"/>
    <w:rsid w:val="0081610F"/>
    <w:rsid w:val="008162B8"/>
    <w:rsid w:val="008166D7"/>
    <w:rsid w:val="00820D40"/>
    <w:rsid w:val="008210E8"/>
    <w:rsid w:val="0082206A"/>
    <w:rsid w:val="00824554"/>
    <w:rsid w:val="008245B5"/>
    <w:rsid w:val="00825634"/>
    <w:rsid w:val="00826EAD"/>
    <w:rsid w:val="008312C8"/>
    <w:rsid w:val="00831D6A"/>
    <w:rsid w:val="00833EC3"/>
    <w:rsid w:val="00834C48"/>
    <w:rsid w:val="008360BF"/>
    <w:rsid w:val="00840692"/>
    <w:rsid w:val="0084137C"/>
    <w:rsid w:val="008420B9"/>
    <w:rsid w:val="00842F5C"/>
    <w:rsid w:val="00843502"/>
    <w:rsid w:val="008452E5"/>
    <w:rsid w:val="008459BD"/>
    <w:rsid w:val="00850B03"/>
    <w:rsid w:val="00850D19"/>
    <w:rsid w:val="008514BF"/>
    <w:rsid w:val="00851C21"/>
    <w:rsid w:val="00852BA2"/>
    <w:rsid w:val="00853139"/>
    <w:rsid w:val="008532A5"/>
    <w:rsid w:val="00853447"/>
    <w:rsid w:val="00853BC5"/>
    <w:rsid w:val="0085423E"/>
    <w:rsid w:val="008543BB"/>
    <w:rsid w:val="00854F1A"/>
    <w:rsid w:val="008550B9"/>
    <w:rsid w:val="0085533A"/>
    <w:rsid w:val="0085692B"/>
    <w:rsid w:val="008603DE"/>
    <w:rsid w:val="008604F7"/>
    <w:rsid w:val="00860BCB"/>
    <w:rsid w:val="00863152"/>
    <w:rsid w:val="00863512"/>
    <w:rsid w:val="00863793"/>
    <w:rsid w:val="00863CFC"/>
    <w:rsid w:val="00863E92"/>
    <w:rsid w:val="00864307"/>
    <w:rsid w:val="0086450E"/>
    <w:rsid w:val="00864814"/>
    <w:rsid w:val="0086774E"/>
    <w:rsid w:val="00867EB9"/>
    <w:rsid w:val="008722C5"/>
    <w:rsid w:val="00873392"/>
    <w:rsid w:val="00873BC1"/>
    <w:rsid w:val="00873D03"/>
    <w:rsid w:val="00874316"/>
    <w:rsid w:val="0087643D"/>
    <w:rsid w:val="0087667D"/>
    <w:rsid w:val="008767EA"/>
    <w:rsid w:val="008772AC"/>
    <w:rsid w:val="00877A18"/>
    <w:rsid w:val="00880449"/>
    <w:rsid w:val="00880C0B"/>
    <w:rsid w:val="00881933"/>
    <w:rsid w:val="008822A6"/>
    <w:rsid w:val="00883E48"/>
    <w:rsid w:val="008845BF"/>
    <w:rsid w:val="00884E30"/>
    <w:rsid w:val="00885FEE"/>
    <w:rsid w:val="0088600A"/>
    <w:rsid w:val="0088738B"/>
    <w:rsid w:val="00887816"/>
    <w:rsid w:val="008879CB"/>
    <w:rsid w:val="0089004E"/>
    <w:rsid w:val="008906CC"/>
    <w:rsid w:val="008908CE"/>
    <w:rsid w:val="0089200B"/>
    <w:rsid w:val="0089223F"/>
    <w:rsid w:val="00893E55"/>
    <w:rsid w:val="008948D7"/>
    <w:rsid w:val="00894B2B"/>
    <w:rsid w:val="00895415"/>
    <w:rsid w:val="00895A40"/>
    <w:rsid w:val="00896681"/>
    <w:rsid w:val="0089770B"/>
    <w:rsid w:val="008A0FFA"/>
    <w:rsid w:val="008A1515"/>
    <w:rsid w:val="008A260A"/>
    <w:rsid w:val="008A272C"/>
    <w:rsid w:val="008A3A22"/>
    <w:rsid w:val="008A3E60"/>
    <w:rsid w:val="008A424C"/>
    <w:rsid w:val="008A42BA"/>
    <w:rsid w:val="008A4BC8"/>
    <w:rsid w:val="008A610D"/>
    <w:rsid w:val="008A7498"/>
    <w:rsid w:val="008B21CE"/>
    <w:rsid w:val="008B293A"/>
    <w:rsid w:val="008B488D"/>
    <w:rsid w:val="008B580D"/>
    <w:rsid w:val="008B6874"/>
    <w:rsid w:val="008B742E"/>
    <w:rsid w:val="008B76C9"/>
    <w:rsid w:val="008B7701"/>
    <w:rsid w:val="008C0613"/>
    <w:rsid w:val="008C1E30"/>
    <w:rsid w:val="008C2283"/>
    <w:rsid w:val="008C3B91"/>
    <w:rsid w:val="008C673C"/>
    <w:rsid w:val="008C67BC"/>
    <w:rsid w:val="008D09D2"/>
    <w:rsid w:val="008D1569"/>
    <w:rsid w:val="008D2578"/>
    <w:rsid w:val="008D2F97"/>
    <w:rsid w:val="008D495E"/>
    <w:rsid w:val="008D4CF9"/>
    <w:rsid w:val="008D4ECB"/>
    <w:rsid w:val="008D5F23"/>
    <w:rsid w:val="008D726B"/>
    <w:rsid w:val="008D77B3"/>
    <w:rsid w:val="008E05D4"/>
    <w:rsid w:val="008E0DC0"/>
    <w:rsid w:val="008E1D9F"/>
    <w:rsid w:val="008E1E97"/>
    <w:rsid w:val="008E22BC"/>
    <w:rsid w:val="008E3809"/>
    <w:rsid w:val="008E41C7"/>
    <w:rsid w:val="008E4D3E"/>
    <w:rsid w:val="008E5E7A"/>
    <w:rsid w:val="008E657F"/>
    <w:rsid w:val="008E790D"/>
    <w:rsid w:val="008F0017"/>
    <w:rsid w:val="008F05CC"/>
    <w:rsid w:val="008F0BBE"/>
    <w:rsid w:val="008F1A31"/>
    <w:rsid w:val="008F2DAC"/>
    <w:rsid w:val="008F4C16"/>
    <w:rsid w:val="008F508B"/>
    <w:rsid w:val="008F59DC"/>
    <w:rsid w:val="00900451"/>
    <w:rsid w:val="00903399"/>
    <w:rsid w:val="00905362"/>
    <w:rsid w:val="00905DA0"/>
    <w:rsid w:val="00905ED0"/>
    <w:rsid w:val="009061A0"/>
    <w:rsid w:val="009069E2"/>
    <w:rsid w:val="0090769D"/>
    <w:rsid w:val="009076F7"/>
    <w:rsid w:val="00910E1B"/>
    <w:rsid w:val="00912510"/>
    <w:rsid w:val="009134BB"/>
    <w:rsid w:val="009136F3"/>
    <w:rsid w:val="0091398E"/>
    <w:rsid w:val="009139AC"/>
    <w:rsid w:val="00913E78"/>
    <w:rsid w:val="009145CC"/>
    <w:rsid w:val="00915B2F"/>
    <w:rsid w:val="00916584"/>
    <w:rsid w:val="00916BF6"/>
    <w:rsid w:val="00917336"/>
    <w:rsid w:val="0091752B"/>
    <w:rsid w:val="00917E7B"/>
    <w:rsid w:val="00921597"/>
    <w:rsid w:val="0092220C"/>
    <w:rsid w:val="00922DB4"/>
    <w:rsid w:val="00924039"/>
    <w:rsid w:val="009241AB"/>
    <w:rsid w:val="009259FB"/>
    <w:rsid w:val="0092723B"/>
    <w:rsid w:val="0093005D"/>
    <w:rsid w:val="0093261F"/>
    <w:rsid w:val="00933943"/>
    <w:rsid w:val="00933CCF"/>
    <w:rsid w:val="00934032"/>
    <w:rsid w:val="00935F42"/>
    <w:rsid w:val="009369F6"/>
    <w:rsid w:val="00940319"/>
    <w:rsid w:val="00940982"/>
    <w:rsid w:val="00941E82"/>
    <w:rsid w:val="0094340F"/>
    <w:rsid w:val="00944D71"/>
    <w:rsid w:val="00951B24"/>
    <w:rsid w:val="0095208F"/>
    <w:rsid w:val="0095265D"/>
    <w:rsid w:val="0095271C"/>
    <w:rsid w:val="00954568"/>
    <w:rsid w:val="009559B4"/>
    <w:rsid w:val="00955B71"/>
    <w:rsid w:val="00957A0A"/>
    <w:rsid w:val="00957DF5"/>
    <w:rsid w:val="00961B91"/>
    <w:rsid w:val="00962702"/>
    <w:rsid w:val="009628E3"/>
    <w:rsid w:val="009639F3"/>
    <w:rsid w:val="00964D98"/>
    <w:rsid w:val="00965770"/>
    <w:rsid w:val="00966A30"/>
    <w:rsid w:val="00967A8C"/>
    <w:rsid w:val="00967BBD"/>
    <w:rsid w:val="00967EA6"/>
    <w:rsid w:val="0097023E"/>
    <w:rsid w:val="0097039E"/>
    <w:rsid w:val="00971166"/>
    <w:rsid w:val="0097116C"/>
    <w:rsid w:val="00971212"/>
    <w:rsid w:val="0097142F"/>
    <w:rsid w:val="00971924"/>
    <w:rsid w:val="009723B2"/>
    <w:rsid w:val="00972A11"/>
    <w:rsid w:val="00973153"/>
    <w:rsid w:val="009751D4"/>
    <w:rsid w:val="00975AB7"/>
    <w:rsid w:val="00975B17"/>
    <w:rsid w:val="009769F0"/>
    <w:rsid w:val="00980193"/>
    <w:rsid w:val="009802B2"/>
    <w:rsid w:val="009809DA"/>
    <w:rsid w:val="00980CE5"/>
    <w:rsid w:val="00981572"/>
    <w:rsid w:val="00981817"/>
    <w:rsid w:val="00981923"/>
    <w:rsid w:val="0098215D"/>
    <w:rsid w:val="0098276E"/>
    <w:rsid w:val="00983010"/>
    <w:rsid w:val="00983D32"/>
    <w:rsid w:val="00985104"/>
    <w:rsid w:val="009854C0"/>
    <w:rsid w:val="00986645"/>
    <w:rsid w:val="00987E0A"/>
    <w:rsid w:val="009909F2"/>
    <w:rsid w:val="00990CBF"/>
    <w:rsid w:val="009915B1"/>
    <w:rsid w:val="009915F2"/>
    <w:rsid w:val="00992730"/>
    <w:rsid w:val="00994E54"/>
    <w:rsid w:val="009959D3"/>
    <w:rsid w:val="00995AB5"/>
    <w:rsid w:val="00996480"/>
    <w:rsid w:val="00996E3A"/>
    <w:rsid w:val="00997152"/>
    <w:rsid w:val="009A170D"/>
    <w:rsid w:val="009A2069"/>
    <w:rsid w:val="009A299A"/>
    <w:rsid w:val="009A3C9C"/>
    <w:rsid w:val="009A49E0"/>
    <w:rsid w:val="009A4C89"/>
    <w:rsid w:val="009A6CAA"/>
    <w:rsid w:val="009B02EF"/>
    <w:rsid w:val="009B0776"/>
    <w:rsid w:val="009B0A51"/>
    <w:rsid w:val="009B0AD5"/>
    <w:rsid w:val="009B114F"/>
    <w:rsid w:val="009B1FEA"/>
    <w:rsid w:val="009B56F0"/>
    <w:rsid w:val="009B5BC2"/>
    <w:rsid w:val="009B79CB"/>
    <w:rsid w:val="009C0E01"/>
    <w:rsid w:val="009C101D"/>
    <w:rsid w:val="009C1C01"/>
    <w:rsid w:val="009C32AB"/>
    <w:rsid w:val="009C3931"/>
    <w:rsid w:val="009C4C9D"/>
    <w:rsid w:val="009C5C4C"/>
    <w:rsid w:val="009C658A"/>
    <w:rsid w:val="009C6E94"/>
    <w:rsid w:val="009C7BA1"/>
    <w:rsid w:val="009D0732"/>
    <w:rsid w:val="009D0830"/>
    <w:rsid w:val="009D1FE7"/>
    <w:rsid w:val="009D39C6"/>
    <w:rsid w:val="009D4DB1"/>
    <w:rsid w:val="009D5C22"/>
    <w:rsid w:val="009D6159"/>
    <w:rsid w:val="009E1188"/>
    <w:rsid w:val="009E27C9"/>
    <w:rsid w:val="009E5DDC"/>
    <w:rsid w:val="009E6A0D"/>
    <w:rsid w:val="009F0642"/>
    <w:rsid w:val="009F210A"/>
    <w:rsid w:val="009F2127"/>
    <w:rsid w:val="009F271A"/>
    <w:rsid w:val="009F4A29"/>
    <w:rsid w:val="009F6F71"/>
    <w:rsid w:val="009F726C"/>
    <w:rsid w:val="009F74A0"/>
    <w:rsid w:val="00A00478"/>
    <w:rsid w:val="00A01B9D"/>
    <w:rsid w:val="00A0235C"/>
    <w:rsid w:val="00A02CC3"/>
    <w:rsid w:val="00A059AE"/>
    <w:rsid w:val="00A069EB"/>
    <w:rsid w:val="00A07D7C"/>
    <w:rsid w:val="00A1166B"/>
    <w:rsid w:val="00A134F1"/>
    <w:rsid w:val="00A13F09"/>
    <w:rsid w:val="00A14332"/>
    <w:rsid w:val="00A14621"/>
    <w:rsid w:val="00A14C75"/>
    <w:rsid w:val="00A14C77"/>
    <w:rsid w:val="00A1650D"/>
    <w:rsid w:val="00A1696D"/>
    <w:rsid w:val="00A17A73"/>
    <w:rsid w:val="00A20195"/>
    <w:rsid w:val="00A201B6"/>
    <w:rsid w:val="00A22A60"/>
    <w:rsid w:val="00A22CDF"/>
    <w:rsid w:val="00A2421B"/>
    <w:rsid w:val="00A26C8E"/>
    <w:rsid w:val="00A27D58"/>
    <w:rsid w:val="00A309E5"/>
    <w:rsid w:val="00A30B58"/>
    <w:rsid w:val="00A30E05"/>
    <w:rsid w:val="00A30E0F"/>
    <w:rsid w:val="00A310E7"/>
    <w:rsid w:val="00A35B40"/>
    <w:rsid w:val="00A3725A"/>
    <w:rsid w:val="00A3773C"/>
    <w:rsid w:val="00A3785B"/>
    <w:rsid w:val="00A379C1"/>
    <w:rsid w:val="00A4036F"/>
    <w:rsid w:val="00A415A5"/>
    <w:rsid w:val="00A41C1E"/>
    <w:rsid w:val="00A421F1"/>
    <w:rsid w:val="00A42F20"/>
    <w:rsid w:val="00A43209"/>
    <w:rsid w:val="00A435BC"/>
    <w:rsid w:val="00A43F08"/>
    <w:rsid w:val="00A4506F"/>
    <w:rsid w:val="00A453D7"/>
    <w:rsid w:val="00A46173"/>
    <w:rsid w:val="00A46524"/>
    <w:rsid w:val="00A500DC"/>
    <w:rsid w:val="00A50507"/>
    <w:rsid w:val="00A51494"/>
    <w:rsid w:val="00A5217D"/>
    <w:rsid w:val="00A53020"/>
    <w:rsid w:val="00A53072"/>
    <w:rsid w:val="00A532AF"/>
    <w:rsid w:val="00A53813"/>
    <w:rsid w:val="00A53FD0"/>
    <w:rsid w:val="00A54182"/>
    <w:rsid w:val="00A541DC"/>
    <w:rsid w:val="00A561A1"/>
    <w:rsid w:val="00A5768A"/>
    <w:rsid w:val="00A6011E"/>
    <w:rsid w:val="00A60170"/>
    <w:rsid w:val="00A6028F"/>
    <w:rsid w:val="00A60800"/>
    <w:rsid w:val="00A61D3A"/>
    <w:rsid w:val="00A62748"/>
    <w:rsid w:val="00A62A4F"/>
    <w:rsid w:val="00A63EDB"/>
    <w:rsid w:val="00A64272"/>
    <w:rsid w:val="00A6676A"/>
    <w:rsid w:val="00A667FD"/>
    <w:rsid w:val="00A66997"/>
    <w:rsid w:val="00A672D7"/>
    <w:rsid w:val="00A676B9"/>
    <w:rsid w:val="00A67C61"/>
    <w:rsid w:val="00A67E8A"/>
    <w:rsid w:val="00A71180"/>
    <w:rsid w:val="00A736B2"/>
    <w:rsid w:val="00A76A3C"/>
    <w:rsid w:val="00A76DA4"/>
    <w:rsid w:val="00A80FE8"/>
    <w:rsid w:val="00A81BDD"/>
    <w:rsid w:val="00A83D3C"/>
    <w:rsid w:val="00A844D6"/>
    <w:rsid w:val="00A85B83"/>
    <w:rsid w:val="00A86650"/>
    <w:rsid w:val="00A8695E"/>
    <w:rsid w:val="00A8762D"/>
    <w:rsid w:val="00A87B05"/>
    <w:rsid w:val="00A912C9"/>
    <w:rsid w:val="00A917AB"/>
    <w:rsid w:val="00A92C33"/>
    <w:rsid w:val="00A92DE7"/>
    <w:rsid w:val="00A94222"/>
    <w:rsid w:val="00A94A33"/>
    <w:rsid w:val="00A97868"/>
    <w:rsid w:val="00AA024E"/>
    <w:rsid w:val="00AA0F7B"/>
    <w:rsid w:val="00AA2DD1"/>
    <w:rsid w:val="00AA3D6C"/>
    <w:rsid w:val="00AA5323"/>
    <w:rsid w:val="00AA5726"/>
    <w:rsid w:val="00AA57C7"/>
    <w:rsid w:val="00AA5827"/>
    <w:rsid w:val="00AA67BA"/>
    <w:rsid w:val="00AA6AF3"/>
    <w:rsid w:val="00AA6BB2"/>
    <w:rsid w:val="00AB0A63"/>
    <w:rsid w:val="00AB1327"/>
    <w:rsid w:val="00AB1D07"/>
    <w:rsid w:val="00AB20E7"/>
    <w:rsid w:val="00AB295C"/>
    <w:rsid w:val="00AB324B"/>
    <w:rsid w:val="00AB3BFC"/>
    <w:rsid w:val="00AB4DDD"/>
    <w:rsid w:val="00AB6B78"/>
    <w:rsid w:val="00AC0754"/>
    <w:rsid w:val="00AC0E9E"/>
    <w:rsid w:val="00AC1090"/>
    <w:rsid w:val="00AC114B"/>
    <w:rsid w:val="00AC131E"/>
    <w:rsid w:val="00AC14B2"/>
    <w:rsid w:val="00AC23C7"/>
    <w:rsid w:val="00AC4386"/>
    <w:rsid w:val="00AC50F3"/>
    <w:rsid w:val="00AC594E"/>
    <w:rsid w:val="00AC6899"/>
    <w:rsid w:val="00AC6C56"/>
    <w:rsid w:val="00AC6D0D"/>
    <w:rsid w:val="00AC6F7B"/>
    <w:rsid w:val="00AC73CF"/>
    <w:rsid w:val="00AC77C3"/>
    <w:rsid w:val="00AD07B7"/>
    <w:rsid w:val="00AD1610"/>
    <w:rsid w:val="00AD17CC"/>
    <w:rsid w:val="00AD194D"/>
    <w:rsid w:val="00AD1BB8"/>
    <w:rsid w:val="00AD1CD0"/>
    <w:rsid w:val="00AD3227"/>
    <w:rsid w:val="00AD3739"/>
    <w:rsid w:val="00AD42C3"/>
    <w:rsid w:val="00AD44D6"/>
    <w:rsid w:val="00AD49DA"/>
    <w:rsid w:val="00AD5076"/>
    <w:rsid w:val="00AD55CC"/>
    <w:rsid w:val="00AD6C99"/>
    <w:rsid w:val="00AE0279"/>
    <w:rsid w:val="00AE2795"/>
    <w:rsid w:val="00AE456F"/>
    <w:rsid w:val="00AE5A59"/>
    <w:rsid w:val="00AE6619"/>
    <w:rsid w:val="00AF03D7"/>
    <w:rsid w:val="00AF1F7B"/>
    <w:rsid w:val="00AF237A"/>
    <w:rsid w:val="00AF403D"/>
    <w:rsid w:val="00AF442A"/>
    <w:rsid w:val="00AF457C"/>
    <w:rsid w:val="00AF5BB6"/>
    <w:rsid w:val="00AF6C53"/>
    <w:rsid w:val="00AF7D78"/>
    <w:rsid w:val="00AF7FD7"/>
    <w:rsid w:val="00B0025D"/>
    <w:rsid w:val="00B00A05"/>
    <w:rsid w:val="00B00B29"/>
    <w:rsid w:val="00B020A5"/>
    <w:rsid w:val="00B028D0"/>
    <w:rsid w:val="00B028D2"/>
    <w:rsid w:val="00B0408B"/>
    <w:rsid w:val="00B042B9"/>
    <w:rsid w:val="00B04458"/>
    <w:rsid w:val="00B1052D"/>
    <w:rsid w:val="00B11397"/>
    <w:rsid w:val="00B11550"/>
    <w:rsid w:val="00B11555"/>
    <w:rsid w:val="00B11CFA"/>
    <w:rsid w:val="00B12713"/>
    <w:rsid w:val="00B15442"/>
    <w:rsid w:val="00B16AE4"/>
    <w:rsid w:val="00B16E38"/>
    <w:rsid w:val="00B2047D"/>
    <w:rsid w:val="00B20656"/>
    <w:rsid w:val="00B20EF3"/>
    <w:rsid w:val="00B22C24"/>
    <w:rsid w:val="00B2354C"/>
    <w:rsid w:val="00B236AE"/>
    <w:rsid w:val="00B23A4C"/>
    <w:rsid w:val="00B24D7D"/>
    <w:rsid w:val="00B252DC"/>
    <w:rsid w:val="00B27A10"/>
    <w:rsid w:val="00B30086"/>
    <w:rsid w:val="00B30FDC"/>
    <w:rsid w:val="00B31BD4"/>
    <w:rsid w:val="00B32F2F"/>
    <w:rsid w:val="00B3449F"/>
    <w:rsid w:val="00B34E77"/>
    <w:rsid w:val="00B35D31"/>
    <w:rsid w:val="00B3624F"/>
    <w:rsid w:val="00B41B51"/>
    <w:rsid w:val="00B42DD6"/>
    <w:rsid w:val="00B43B58"/>
    <w:rsid w:val="00B452C7"/>
    <w:rsid w:val="00B455F9"/>
    <w:rsid w:val="00B457FF"/>
    <w:rsid w:val="00B47EA1"/>
    <w:rsid w:val="00B500C8"/>
    <w:rsid w:val="00B519A8"/>
    <w:rsid w:val="00B520AC"/>
    <w:rsid w:val="00B525A5"/>
    <w:rsid w:val="00B56C00"/>
    <w:rsid w:val="00B6006E"/>
    <w:rsid w:val="00B6088C"/>
    <w:rsid w:val="00B62476"/>
    <w:rsid w:val="00B62E7A"/>
    <w:rsid w:val="00B639F4"/>
    <w:rsid w:val="00B63E2E"/>
    <w:rsid w:val="00B648A8"/>
    <w:rsid w:val="00B648C9"/>
    <w:rsid w:val="00B64DA9"/>
    <w:rsid w:val="00B64FF1"/>
    <w:rsid w:val="00B659A8"/>
    <w:rsid w:val="00B6693D"/>
    <w:rsid w:val="00B6751B"/>
    <w:rsid w:val="00B72F9F"/>
    <w:rsid w:val="00B754AF"/>
    <w:rsid w:val="00B75864"/>
    <w:rsid w:val="00B77AF0"/>
    <w:rsid w:val="00B77D98"/>
    <w:rsid w:val="00B804D3"/>
    <w:rsid w:val="00B806CE"/>
    <w:rsid w:val="00B8134E"/>
    <w:rsid w:val="00B8187C"/>
    <w:rsid w:val="00B836E4"/>
    <w:rsid w:val="00B83A70"/>
    <w:rsid w:val="00B84BB1"/>
    <w:rsid w:val="00B872D0"/>
    <w:rsid w:val="00B90B01"/>
    <w:rsid w:val="00B926C9"/>
    <w:rsid w:val="00B92C8F"/>
    <w:rsid w:val="00B93257"/>
    <w:rsid w:val="00B932C9"/>
    <w:rsid w:val="00B94419"/>
    <w:rsid w:val="00B96657"/>
    <w:rsid w:val="00B96E99"/>
    <w:rsid w:val="00BA0B75"/>
    <w:rsid w:val="00BA270D"/>
    <w:rsid w:val="00BA4CBC"/>
    <w:rsid w:val="00BA7533"/>
    <w:rsid w:val="00BB0336"/>
    <w:rsid w:val="00BB0F45"/>
    <w:rsid w:val="00BB106A"/>
    <w:rsid w:val="00BB1875"/>
    <w:rsid w:val="00BB1EDE"/>
    <w:rsid w:val="00BB1EFB"/>
    <w:rsid w:val="00BB3274"/>
    <w:rsid w:val="00BB3F61"/>
    <w:rsid w:val="00BB4084"/>
    <w:rsid w:val="00BB4278"/>
    <w:rsid w:val="00BB49D7"/>
    <w:rsid w:val="00BB52CF"/>
    <w:rsid w:val="00BB5931"/>
    <w:rsid w:val="00BB65B6"/>
    <w:rsid w:val="00BB75C1"/>
    <w:rsid w:val="00BB786A"/>
    <w:rsid w:val="00BB7D79"/>
    <w:rsid w:val="00BC019E"/>
    <w:rsid w:val="00BC05C7"/>
    <w:rsid w:val="00BC0737"/>
    <w:rsid w:val="00BC191E"/>
    <w:rsid w:val="00BC198A"/>
    <w:rsid w:val="00BC2176"/>
    <w:rsid w:val="00BC319E"/>
    <w:rsid w:val="00BC4740"/>
    <w:rsid w:val="00BC47BC"/>
    <w:rsid w:val="00BC4859"/>
    <w:rsid w:val="00BC4DD8"/>
    <w:rsid w:val="00BC558B"/>
    <w:rsid w:val="00BC65D4"/>
    <w:rsid w:val="00BC7104"/>
    <w:rsid w:val="00BD1A0B"/>
    <w:rsid w:val="00BD231C"/>
    <w:rsid w:val="00BD2904"/>
    <w:rsid w:val="00BD5247"/>
    <w:rsid w:val="00BD5808"/>
    <w:rsid w:val="00BD5A4C"/>
    <w:rsid w:val="00BD7AA9"/>
    <w:rsid w:val="00BE0562"/>
    <w:rsid w:val="00BE29C8"/>
    <w:rsid w:val="00BE2F41"/>
    <w:rsid w:val="00BE36EF"/>
    <w:rsid w:val="00BE4945"/>
    <w:rsid w:val="00BE5081"/>
    <w:rsid w:val="00BE6561"/>
    <w:rsid w:val="00BE6BF5"/>
    <w:rsid w:val="00BF1D4E"/>
    <w:rsid w:val="00BF4DFA"/>
    <w:rsid w:val="00BF616F"/>
    <w:rsid w:val="00BF68A8"/>
    <w:rsid w:val="00C007C5"/>
    <w:rsid w:val="00C01070"/>
    <w:rsid w:val="00C01D08"/>
    <w:rsid w:val="00C01F46"/>
    <w:rsid w:val="00C033D3"/>
    <w:rsid w:val="00C03AF1"/>
    <w:rsid w:val="00C04301"/>
    <w:rsid w:val="00C05F4C"/>
    <w:rsid w:val="00C06220"/>
    <w:rsid w:val="00C06A38"/>
    <w:rsid w:val="00C07532"/>
    <w:rsid w:val="00C07EC0"/>
    <w:rsid w:val="00C11F24"/>
    <w:rsid w:val="00C129D6"/>
    <w:rsid w:val="00C1497F"/>
    <w:rsid w:val="00C151FD"/>
    <w:rsid w:val="00C160D0"/>
    <w:rsid w:val="00C16436"/>
    <w:rsid w:val="00C17020"/>
    <w:rsid w:val="00C1706F"/>
    <w:rsid w:val="00C20F9C"/>
    <w:rsid w:val="00C21013"/>
    <w:rsid w:val="00C21DC1"/>
    <w:rsid w:val="00C2394E"/>
    <w:rsid w:val="00C24A62"/>
    <w:rsid w:val="00C2633D"/>
    <w:rsid w:val="00C2643B"/>
    <w:rsid w:val="00C269BB"/>
    <w:rsid w:val="00C348D4"/>
    <w:rsid w:val="00C35360"/>
    <w:rsid w:val="00C401AB"/>
    <w:rsid w:val="00C40363"/>
    <w:rsid w:val="00C41ACE"/>
    <w:rsid w:val="00C42B88"/>
    <w:rsid w:val="00C42F94"/>
    <w:rsid w:val="00C43DCA"/>
    <w:rsid w:val="00C44894"/>
    <w:rsid w:val="00C457C3"/>
    <w:rsid w:val="00C463BF"/>
    <w:rsid w:val="00C46512"/>
    <w:rsid w:val="00C46896"/>
    <w:rsid w:val="00C4744E"/>
    <w:rsid w:val="00C50C2F"/>
    <w:rsid w:val="00C513FE"/>
    <w:rsid w:val="00C51668"/>
    <w:rsid w:val="00C51B72"/>
    <w:rsid w:val="00C52734"/>
    <w:rsid w:val="00C535E7"/>
    <w:rsid w:val="00C559AA"/>
    <w:rsid w:val="00C562EE"/>
    <w:rsid w:val="00C57449"/>
    <w:rsid w:val="00C61456"/>
    <w:rsid w:val="00C62782"/>
    <w:rsid w:val="00C62C25"/>
    <w:rsid w:val="00C62FFA"/>
    <w:rsid w:val="00C63732"/>
    <w:rsid w:val="00C6375F"/>
    <w:rsid w:val="00C6696F"/>
    <w:rsid w:val="00C66E41"/>
    <w:rsid w:val="00C67279"/>
    <w:rsid w:val="00C70695"/>
    <w:rsid w:val="00C71255"/>
    <w:rsid w:val="00C719A3"/>
    <w:rsid w:val="00C71D42"/>
    <w:rsid w:val="00C71D53"/>
    <w:rsid w:val="00C736E8"/>
    <w:rsid w:val="00C7459E"/>
    <w:rsid w:val="00C7461A"/>
    <w:rsid w:val="00C77A00"/>
    <w:rsid w:val="00C80425"/>
    <w:rsid w:val="00C8127C"/>
    <w:rsid w:val="00C826ED"/>
    <w:rsid w:val="00C82B74"/>
    <w:rsid w:val="00C83660"/>
    <w:rsid w:val="00C84BDA"/>
    <w:rsid w:val="00C8505E"/>
    <w:rsid w:val="00C858E4"/>
    <w:rsid w:val="00C85D1E"/>
    <w:rsid w:val="00C866A7"/>
    <w:rsid w:val="00C86889"/>
    <w:rsid w:val="00C8695B"/>
    <w:rsid w:val="00C9062D"/>
    <w:rsid w:val="00C90CDB"/>
    <w:rsid w:val="00C916D5"/>
    <w:rsid w:val="00C91A9D"/>
    <w:rsid w:val="00C91B98"/>
    <w:rsid w:val="00C9205E"/>
    <w:rsid w:val="00C9234E"/>
    <w:rsid w:val="00C92AE9"/>
    <w:rsid w:val="00C95617"/>
    <w:rsid w:val="00C9610B"/>
    <w:rsid w:val="00C9759A"/>
    <w:rsid w:val="00C97D31"/>
    <w:rsid w:val="00CA039D"/>
    <w:rsid w:val="00CA07EE"/>
    <w:rsid w:val="00CA3CB2"/>
    <w:rsid w:val="00CA49FD"/>
    <w:rsid w:val="00CA4E7B"/>
    <w:rsid w:val="00CA5C3C"/>
    <w:rsid w:val="00CA5DDB"/>
    <w:rsid w:val="00CA749F"/>
    <w:rsid w:val="00CB1A64"/>
    <w:rsid w:val="00CB2625"/>
    <w:rsid w:val="00CB3C62"/>
    <w:rsid w:val="00CB6810"/>
    <w:rsid w:val="00CB6857"/>
    <w:rsid w:val="00CC04D2"/>
    <w:rsid w:val="00CC06C3"/>
    <w:rsid w:val="00CC08A0"/>
    <w:rsid w:val="00CC17C0"/>
    <w:rsid w:val="00CC187D"/>
    <w:rsid w:val="00CC1EEC"/>
    <w:rsid w:val="00CC44A3"/>
    <w:rsid w:val="00CC4E8E"/>
    <w:rsid w:val="00CC6684"/>
    <w:rsid w:val="00CD0E4E"/>
    <w:rsid w:val="00CD1569"/>
    <w:rsid w:val="00CD1A33"/>
    <w:rsid w:val="00CD316B"/>
    <w:rsid w:val="00CD4D21"/>
    <w:rsid w:val="00CD6086"/>
    <w:rsid w:val="00CD630C"/>
    <w:rsid w:val="00CD6DEF"/>
    <w:rsid w:val="00CD7728"/>
    <w:rsid w:val="00CD7D16"/>
    <w:rsid w:val="00CE084D"/>
    <w:rsid w:val="00CE0B67"/>
    <w:rsid w:val="00CE0C53"/>
    <w:rsid w:val="00CE20E1"/>
    <w:rsid w:val="00CE2CF8"/>
    <w:rsid w:val="00CE2FE6"/>
    <w:rsid w:val="00CE3AC1"/>
    <w:rsid w:val="00CE5B02"/>
    <w:rsid w:val="00CE5B43"/>
    <w:rsid w:val="00CE5C97"/>
    <w:rsid w:val="00CE60EB"/>
    <w:rsid w:val="00CE640D"/>
    <w:rsid w:val="00CE6C89"/>
    <w:rsid w:val="00CE7D22"/>
    <w:rsid w:val="00CF14B1"/>
    <w:rsid w:val="00CF1F57"/>
    <w:rsid w:val="00CF1F81"/>
    <w:rsid w:val="00CF31D0"/>
    <w:rsid w:val="00CF3DBF"/>
    <w:rsid w:val="00CF42B6"/>
    <w:rsid w:val="00CF4733"/>
    <w:rsid w:val="00CF54B6"/>
    <w:rsid w:val="00CF65BE"/>
    <w:rsid w:val="00D00590"/>
    <w:rsid w:val="00D0069D"/>
    <w:rsid w:val="00D01C5E"/>
    <w:rsid w:val="00D01F24"/>
    <w:rsid w:val="00D028FE"/>
    <w:rsid w:val="00D02BC5"/>
    <w:rsid w:val="00D0301F"/>
    <w:rsid w:val="00D04905"/>
    <w:rsid w:val="00D053AC"/>
    <w:rsid w:val="00D070CF"/>
    <w:rsid w:val="00D113EF"/>
    <w:rsid w:val="00D11DBC"/>
    <w:rsid w:val="00D13599"/>
    <w:rsid w:val="00D138C9"/>
    <w:rsid w:val="00D14548"/>
    <w:rsid w:val="00D148D8"/>
    <w:rsid w:val="00D15024"/>
    <w:rsid w:val="00D15B3E"/>
    <w:rsid w:val="00D1674F"/>
    <w:rsid w:val="00D2028D"/>
    <w:rsid w:val="00D20292"/>
    <w:rsid w:val="00D220E0"/>
    <w:rsid w:val="00D2293B"/>
    <w:rsid w:val="00D22E2C"/>
    <w:rsid w:val="00D23575"/>
    <w:rsid w:val="00D25F35"/>
    <w:rsid w:val="00D27753"/>
    <w:rsid w:val="00D307BB"/>
    <w:rsid w:val="00D31111"/>
    <w:rsid w:val="00D32146"/>
    <w:rsid w:val="00D32DDE"/>
    <w:rsid w:val="00D3349C"/>
    <w:rsid w:val="00D33A4A"/>
    <w:rsid w:val="00D343C7"/>
    <w:rsid w:val="00D35AF2"/>
    <w:rsid w:val="00D37465"/>
    <w:rsid w:val="00D378C8"/>
    <w:rsid w:val="00D40127"/>
    <w:rsid w:val="00D40665"/>
    <w:rsid w:val="00D41B53"/>
    <w:rsid w:val="00D41F8B"/>
    <w:rsid w:val="00D42E6B"/>
    <w:rsid w:val="00D44E48"/>
    <w:rsid w:val="00D45361"/>
    <w:rsid w:val="00D46D61"/>
    <w:rsid w:val="00D47443"/>
    <w:rsid w:val="00D47CAD"/>
    <w:rsid w:val="00D500AD"/>
    <w:rsid w:val="00D51903"/>
    <w:rsid w:val="00D51A73"/>
    <w:rsid w:val="00D53808"/>
    <w:rsid w:val="00D53ACB"/>
    <w:rsid w:val="00D547A7"/>
    <w:rsid w:val="00D5513F"/>
    <w:rsid w:val="00D5531A"/>
    <w:rsid w:val="00D56AAD"/>
    <w:rsid w:val="00D56C4D"/>
    <w:rsid w:val="00D6028A"/>
    <w:rsid w:val="00D617DF"/>
    <w:rsid w:val="00D6259F"/>
    <w:rsid w:val="00D628A4"/>
    <w:rsid w:val="00D6302D"/>
    <w:rsid w:val="00D63A37"/>
    <w:rsid w:val="00D63C3C"/>
    <w:rsid w:val="00D65A0C"/>
    <w:rsid w:val="00D66EE1"/>
    <w:rsid w:val="00D71E43"/>
    <w:rsid w:val="00D753AE"/>
    <w:rsid w:val="00D769E2"/>
    <w:rsid w:val="00D80349"/>
    <w:rsid w:val="00D81A32"/>
    <w:rsid w:val="00D81FA4"/>
    <w:rsid w:val="00D81FF3"/>
    <w:rsid w:val="00D821E7"/>
    <w:rsid w:val="00D83169"/>
    <w:rsid w:val="00D84D18"/>
    <w:rsid w:val="00D85C18"/>
    <w:rsid w:val="00D8667C"/>
    <w:rsid w:val="00D90407"/>
    <w:rsid w:val="00D91A58"/>
    <w:rsid w:val="00D920D1"/>
    <w:rsid w:val="00D941BC"/>
    <w:rsid w:val="00D944B0"/>
    <w:rsid w:val="00D94D7F"/>
    <w:rsid w:val="00D954AD"/>
    <w:rsid w:val="00D95B1D"/>
    <w:rsid w:val="00DA0AA3"/>
    <w:rsid w:val="00DA343A"/>
    <w:rsid w:val="00DA531E"/>
    <w:rsid w:val="00DA6770"/>
    <w:rsid w:val="00DB4CC5"/>
    <w:rsid w:val="00DB556C"/>
    <w:rsid w:val="00DB5EF8"/>
    <w:rsid w:val="00DB6659"/>
    <w:rsid w:val="00DB76D2"/>
    <w:rsid w:val="00DB7E02"/>
    <w:rsid w:val="00DC019F"/>
    <w:rsid w:val="00DC170A"/>
    <w:rsid w:val="00DC1C2E"/>
    <w:rsid w:val="00DC28E0"/>
    <w:rsid w:val="00DC29F3"/>
    <w:rsid w:val="00DC2DF4"/>
    <w:rsid w:val="00DC36B8"/>
    <w:rsid w:val="00DC3EAE"/>
    <w:rsid w:val="00DC45AA"/>
    <w:rsid w:val="00DC4E69"/>
    <w:rsid w:val="00DC526B"/>
    <w:rsid w:val="00DC56EC"/>
    <w:rsid w:val="00DC5C58"/>
    <w:rsid w:val="00DC64BA"/>
    <w:rsid w:val="00DC774E"/>
    <w:rsid w:val="00DD0ADB"/>
    <w:rsid w:val="00DD0B91"/>
    <w:rsid w:val="00DD1703"/>
    <w:rsid w:val="00DD1DE3"/>
    <w:rsid w:val="00DD1EFC"/>
    <w:rsid w:val="00DD4407"/>
    <w:rsid w:val="00DD5235"/>
    <w:rsid w:val="00DD5853"/>
    <w:rsid w:val="00DD63D8"/>
    <w:rsid w:val="00DD77BB"/>
    <w:rsid w:val="00DE12A4"/>
    <w:rsid w:val="00DE3086"/>
    <w:rsid w:val="00DE4084"/>
    <w:rsid w:val="00DE6817"/>
    <w:rsid w:val="00DE759B"/>
    <w:rsid w:val="00DF1CDC"/>
    <w:rsid w:val="00DF26BF"/>
    <w:rsid w:val="00DF4CB2"/>
    <w:rsid w:val="00DF5F2B"/>
    <w:rsid w:val="00DF6A79"/>
    <w:rsid w:val="00DF6C52"/>
    <w:rsid w:val="00E008FB"/>
    <w:rsid w:val="00E00EB6"/>
    <w:rsid w:val="00E01AA3"/>
    <w:rsid w:val="00E02B14"/>
    <w:rsid w:val="00E036AC"/>
    <w:rsid w:val="00E05435"/>
    <w:rsid w:val="00E07E37"/>
    <w:rsid w:val="00E114F6"/>
    <w:rsid w:val="00E11750"/>
    <w:rsid w:val="00E124D6"/>
    <w:rsid w:val="00E137B8"/>
    <w:rsid w:val="00E139C0"/>
    <w:rsid w:val="00E1569A"/>
    <w:rsid w:val="00E15DB4"/>
    <w:rsid w:val="00E222B2"/>
    <w:rsid w:val="00E226A3"/>
    <w:rsid w:val="00E22C61"/>
    <w:rsid w:val="00E23095"/>
    <w:rsid w:val="00E24B26"/>
    <w:rsid w:val="00E253FC"/>
    <w:rsid w:val="00E260F8"/>
    <w:rsid w:val="00E31788"/>
    <w:rsid w:val="00E32495"/>
    <w:rsid w:val="00E350EA"/>
    <w:rsid w:val="00E352DC"/>
    <w:rsid w:val="00E3782E"/>
    <w:rsid w:val="00E40B12"/>
    <w:rsid w:val="00E416FD"/>
    <w:rsid w:val="00E4175E"/>
    <w:rsid w:val="00E43867"/>
    <w:rsid w:val="00E4471B"/>
    <w:rsid w:val="00E45335"/>
    <w:rsid w:val="00E51ACC"/>
    <w:rsid w:val="00E534EE"/>
    <w:rsid w:val="00E55E4E"/>
    <w:rsid w:val="00E61021"/>
    <w:rsid w:val="00E61448"/>
    <w:rsid w:val="00E6154D"/>
    <w:rsid w:val="00E62053"/>
    <w:rsid w:val="00E62680"/>
    <w:rsid w:val="00E62A52"/>
    <w:rsid w:val="00E62C87"/>
    <w:rsid w:val="00E62F74"/>
    <w:rsid w:val="00E646A8"/>
    <w:rsid w:val="00E64787"/>
    <w:rsid w:val="00E65114"/>
    <w:rsid w:val="00E65858"/>
    <w:rsid w:val="00E663A4"/>
    <w:rsid w:val="00E663C4"/>
    <w:rsid w:val="00E7015E"/>
    <w:rsid w:val="00E70FD5"/>
    <w:rsid w:val="00E727F4"/>
    <w:rsid w:val="00E73A6C"/>
    <w:rsid w:val="00E74110"/>
    <w:rsid w:val="00E748E7"/>
    <w:rsid w:val="00E75560"/>
    <w:rsid w:val="00E75D88"/>
    <w:rsid w:val="00E8058A"/>
    <w:rsid w:val="00E83EC1"/>
    <w:rsid w:val="00E84B3D"/>
    <w:rsid w:val="00E865F5"/>
    <w:rsid w:val="00E87CD1"/>
    <w:rsid w:val="00E901B2"/>
    <w:rsid w:val="00E90606"/>
    <w:rsid w:val="00E911E6"/>
    <w:rsid w:val="00E939A0"/>
    <w:rsid w:val="00E93D17"/>
    <w:rsid w:val="00E94491"/>
    <w:rsid w:val="00E9515E"/>
    <w:rsid w:val="00E95573"/>
    <w:rsid w:val="00E9739F"/>
    <w:rsid w:val="00E974D8"/>
    <w:rsid w:val="00EA0F5A"/>
    <w:rsid w:val="00EA2D86"/>
    <w:rsid w:val="00EA39C5"/>
    <w:rsid w:val="00EB0947"/>
    <w:rsid w:val="00EB65DB"/>
    <w:rsid w:val="00EB67BF"/>
    <w:rsid w:val="00EB6B48"/>
    <w:rsid w:val="00EB76CC"/>
    <w:rsid w:val="00EB7C77"/>
    <w:rsid w:val="00EC097D"/>
    <w:rsid w:val="00EC156E"/>
    <w:rsid w:val="00EC1B26"/>
    <w:rsid w:val="00EC1FA8"/>
    <w:rsid w:val="00EC2152"/>
    <w:rsid w:val="00EC29E6"/>
    <w:rsid w:val="00EC3E49"/>
    <w:rsid w:val="00EC4E2A"/>
    <w:rsid w:val="00EC5F86"/>
    <w:rsid w:val="00EC5FEC"/>
    <w:rsid w:val="00EC76C9"/>
    <w:rsid w:val="00EC7A91"/>
    <w:rsid w:val="00ED0B7F"/>
    <w:rsid w:val="00ED18D5"/>
    <w:rsid w:val="00ED270C"/>
    <w:rsid w:val="00ED2AD6"/>
    <w:rsid w:val="00ED2AFC"/>
    <w:rsid w:val="00ED3398"/>
    <w:rsid w:val="00ED3B03"/>
    <w:rsid w:val="00ED3F0E"/>
    <w:rsid w:val="00ED40BD"/>
    <w:rsid w:val="00ED5430"/>
    <w:rsid w:val="00ED55A5"/>
    <w:rsid w:val="00ED7085"/>
    <w:rsid w:val="00EE114B"/>
    <w:rsid w:val="00EE1753"/>
    <w:rsid w:val="00EE4658"/>
    <w:rsid w:val="00EE64DA"/>
    <w:rsid w:val="00EE683E"/>
    <w:rsid w:val="00EF0411"/>
    <w:rsid w:val="00EF0D96"/>
    <w:rsid w:val="00EF0FA4"/>
    <w:rsid w:val="00EF1667"/>
    <w:rsid w:val="00EF4A13"/>
    <w:rsid w:val="00EF53E5"/>
    <w:rsid w:val="00EF5559"/>
    <w:rsid w:val="00EF7033"/>
    <w:rsid w:val="00EF7F77"/>
    <w:rsid w:val="00F00F40"/>
    <w:rsid w:val="00F02779"/>
    <w:rsid w:val="00F0448E"/>
    <w:rsid w:val="00F0474B"/>
    <w:rsid w:val="00F04EEA"/>
    <w:rsid w:val="00F05C28"/>
    <w:rsid w:val="00F05E8D"/>
    <w:rsid w:val="00F070E7"/>
    <w:rsid w:val="00F072AA"/>
    <w:rsid w:val="00F0779E"/>
    <w:rsid w:val="00F108C7"/>
    <w:rsid w:val="00F118CB"/>
    <w:rsid w:val="00F123C5"/>
    <w:rsid w:val="00F13E0F"/>
    <w:rsid w:val="00F146AB"/>
    <w:rsid w:val="00F15860"/>
    <w:rsid w:val="00F22644"/>
    <w:rsid w:val="00F22F56"/>
    <w:rsid w:val="00F233CF"/>
    <w:rsid w:val="00F24243"/>
    <w:rsid w:val="00F24777"/>
    <w:rsid w:val="00F247BD"/>
    <w:rsid w:val="00F25D54"/>
    <w:rsid w:val="00F31FEE"/>
    <w:rsid w:val="00F32B40"/>
    <w:rsid w:val="00F332CD"/>
    <w:rsid w:val="00F36224"/>
    <w:rsid w:val="00F37D60"/>
    <w:rsid w:val="00F37FC5"/>
    <w:rsid w:val="00F40FD2"/>
    <w:rsid w:val="00F41B98"/>
    <w:rsid w:val="00F420EF"/>
    <w:rsid w:val="00F42244"/>
    <w:rsid w:val="00F422EB"/>
    <w:rsid w:val="00F4239E"/>
    <w:rsid w:val="00F434CB"/>
    <w:rsid w:val="00F43713"/>
    <w:rsid w:val="00F43F30"/>
    <w:rsid w:val="00F451AF"/>
    <w:rsid w:val="00F4551E"/>
    <w:rsid w:val="00F4592D"/>
    <w:rsid w:val="00F47BA1"/>
    <w:rsid w:val="00F47D77"/>
    <w:rsid w:val="00F5059C"/>
    <w:rsid w:val="00F515FE"/>
    <w:rsid w:val="00F5284C"/>
    <w:rsid w:val="00F52908"/>
    <w:rsid w:val="00F5453C"/>
    <w:rsid w:val="00F54AA3"/>
    <w:rsid w:val="00F55AFD"/>
    <w:rsid w:val="00F570B0"/>
    <w:rsid w:val="00F575DC"/>
    <w:rsid w:val="00F578C3"/>
    <w:rsid w:val="00F6095A"/>
    <w:rsid w:val="00F623A2"/>
    <w:rsid w:val="00F6292D"/>
    <w:rsid w:val="00F640FA"/>
    <w:rsid w:val="00F64E02"/>
    <w:rsid w:val="00F65366"/>
    <w:rsid w:val="00F70582"/>
    <w:rsid w:val="00F70A16"/>
    <w:rsid w:val="00F70EEA"/>
    <w:rsid w:val="00F73F7A"/>
    <w:rsid w:val="00F74269"/>
    <w:rsid w:val="00F768A3"/>
    <w:rsid w:val="00F76D91"/>
    <w:rsid w:val="00F77F63"/>
    <w:rsid w:val="00F80529"/>
    <w:rsid w:val="00F807B8"/>
    <w:rsid w:val="00F8124E"/>
    <w:rsid w:val="00F81951"/>
    <w:rsid w:val="00F826E2"/>
    <w:rsid w:val="00F82BB0"/>
    <w:rsid w:val="00F853B5"/>
    <w:rsid w:val="00F855E0"/>
    <w:rsid w:val="00F86213"/>
    <w:rsid w:val="00F86F70"/>
    <w:rsid w:val="00F87064"/>
    <w:rsid w:val="00F87182"/>
    <w:rsid w:val="00F872EB"/>
    <w:rsid w:val="00F902C4"/>
    <w:rsid w:val="00F9032A"/>
    <w:rsid w:val="00F9089C"/>
    <w:rsid w:val="00F90C08"/>
    <w:rsid w:val="00F90FCF"/>
    <w:rsid w:val="00F91017"/>
    <w:rsid w:val="00F915CB"/>
    <w:rsid w:val="00F91A3D"/>
    <w:rsid w:val="00F92D1A"/>
    <w:rsid w:val="00F94612"/>
    <w:rsid w:val="00F94A4F"/>
    <w:rsid w:val="00F95E5F"/>
    <w:rsid w:val="00F9606B"/>
    <w:rsid w:val="00FA08FE"/>
    <w:rsid w:val="00FA11DA"/>
    <w:rsid w:val="00FA25E7"/>
    <w:rsid w:val="00FA30C1"/>
    <w:rsid w:val="00FA4C91"/>
    <w:rsid w:val="00FA6F39"/>
    <w:rsid w:val="00FA7FCA"/>
    <w:rsid w:val="00FB13A5"/>
    <w:rsid w:val="00FB147B"/>
    <w:rsid w:val="00FB2342"/>
    <w:rsid w:val="00FB298D"/>
    <w:rsid w:val="00FB298F"/>
    <w:rsid w:val="00FB6425"/>
    <w:rsid w:val="00FB7CC3"/>
    <w:rsid w:val="00FB7F13"/>
    <w:rsid w:val="00FC10C2"/>
    <w:rsid w:val="00FC1E5E"/>
    <w:rsid w:val="00FC2327"/>
    <w:rsid w:val="00FC283E"/>
    <w:rsid w:val="00FC38E4"/>
    <w:rsid w:val="00FC4ED4"/>
    <w:rsid w:val="00FC52B1"/>
    <w:rsid w:val="00FC53D7"/>
    <w:rsid w:val="00FC6F0D"/>
    <w:rsid w:val="00FC737A"/>
    <w:rsid w:val="00FC7DA2"/>
    <w:rsid w:val="00FD11B2"/>
    <w:rsid w:val="00FD1451"/>
    <w:rsid w:val="00FD1FC7"/>
    <w:rsid w:val="00FD27C2"/>
    <w:rsid w:val="00FD2F6B"/>
    <w:rsid w:val="00FD53CA"/>
    <w:rsid w:val="00FD6B75"/>
    <w:rsid w:val="00FE340C"/>
    <w:rsid w:val="00FE3B71"/>
    <w:rsid w:val="00FE3C62"/>
    <w:rsid w:val="00FE4687"/>
    <w:rsid w:val="00FE4829"/>
    <w:rsid w:val="00FE54D0"/>
    <w:rsid w:val="00FE59D1"/>
    <w:rsid w:val="00FE6E76"/>
    <w:rsid w:val="00FE6F38"/>
    <w:rsid w:val="00FE7135"/>
    <w:rsid w:val="00FE7CA7"/>
    <w:rsid w:val="00FF0044"/>
    <w:rsid w:val="00FF0D8B"/>
    <w:rsid w:val="00FF29B1"/>
    <w:rsid w:val="00FF3444"/>
    <w:rsid w:val="00FF34D6"/>
    <w:rsid w:val="00FF3BF6"/>
    <w:rsid w:val="00FF49DE"/>
    <w:rsid w:val="00FF55ED"/>
    <w:rsid w:val="00FF617C"/>
    <w:rsid w:val="00FF7663"/>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F078F5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4221"/>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A67C61"/>
    <w:pPr>
      <w:keepNext/>
      <w:keepLines/>
      <w:widowControl w:val="0"/>
      <w:spacing w:before="480"/>
      <w:outlineLvl w:val="0"/>
    </w:pPr>
    <w:rPr>
      <w:rFonts w:ascii="Arial" w:eastAsiaTheme="majorEastAsia" w:hAnsi="Arial" w:cstheme="majorBidi"/>
      <w:b/>
      <w:bCs/>
      <w:kern w:val="2"/>
      <w:szCs w:val="28"/>
      <w:lang w:eastAsia="zh-TW"/>
    </w:rPr>
  </w:style>
  <w:style w:type="paragraph" w:styleId="Heading2">
    <w:name w:val="heading 2"/>
    <w:basedOn w:val="Normal"/>
    <w:next w:val="Normal"/>
    <w:link w:val="Heading2Char"/>
    <w:unhideWhenUsed/>
    <w:qFormat/>
    <w:rsid w:val="00A67C61"/>
    <w:pPr>
      <w:keepNext/>
      <w:keepLines/>
      <w:widowControl w:val="0"/>
      <w:spacing w:before="200"/>
      <w:outlineLvl w:val="1"/>
    </w:pPr>
    <w:rPr>
      <w:rFonts w:ascii="Arial" w:eastAsiaTheme="majorEastAsia" w:hAnsi="Arial" w:cstheme="majorBidi"/>
      <w:b/>
      <w:bCs/>
      <w:kern w:val="2"/>
      <w:sz w:val="22"/>
      <w:szCs w:val="26"/>
      <w:lang w:eastAsia="zh-TW"/>
    </w:rPr>
  </w:style>
  <w:style w:type="paragraph" w:styleId="Heading3">
    <w:name w:val="heading 3"/>
    <w:basedOn w:val="Normal"/>
    <w:next w:val="Normal"/>
    <w:link w:val="Heading3Char"/>
    <w:unhideWhenUsed/>
    <w:qFormat/>
    <w:rsid w:val="00825634"/>
    <w:pPr>
      <w:keepNext/>
      <w:keepLines/>
      <w:widowControl w:val="0"/>
      <w:spacing w:before="200"/>
      <w:outlineLvl w:val="2"/>
    </w:pPr>
    <w:rPr>
      <w:rFonts w:ascii="Arial" w:eastAsiaTheme="majorEastAsia" w:hAnsi="Arial" w:cstheme="majorBidi"/>
      <w:b/>
      <w:bCs/>
      <w:kern w:val="2"/>
      <w:lang w:eastAsia="zh-TW"/>
    </w:rPr>
  </w:style>
  <w:style w:type="paragraph" w:styleId="Heading4">
    <w:name w:val="heading 4"/>
    <w:basedOn w:val="Normal"/>
    <w:next w:val="Normal"/>
    <w:link w:val="Heading4Char"/>
    <w:qFormat/>
    <w:rsid w:val="00AE2795"/>
    <w:pPr>
      <w:keepNext/>
      <w:tabs>
        <w:tab w:val="num" w:pos="864"/>
      </w:tabs>
      <w:spacing w:before="240" w:after="60"/>
      <w:ind w:left="864" w:hanging="864"/>
      <w:outlineLvl w:val="3"/>
    </w:pPr>
    <w:rPr>
      <w:rFonts w:ascii="Franklin Gothic Book" w:eastAsia="SimSun" w:hAnsi="Franklin Gothic Book"/>
      <w:b/>
      <w:bCs/>
      <w:sz w:val="28"/>
      <w:szCs w:val="28"/>
    </w:rPr>
  </w:style>
  <w:style w:type="paragraph" w:styleId="Heading5">
    <w:name w:val="heading 5"/>
    <w:basedOn w:val="Normal"/>
    <w:next w:val="Normal"/>
    <w:link w:val="Heading5Char"/>
    <w:qFormat/>
    <w:rsid w:val="00AE2795"/>
    <w:pPr>
      <w:tabs>
        <w:tab w:val="num" w:pos="1008"/>
      </w:tabs>
      <w:spacing w:before="240" w:after="60"/>
      <w:ind w:left="1008" w:hanging="1008"/>
      <w:outlineLvl w:val="4"/>
    </w:pPr>
    <w:rPr>
      <w:rFonts w:ascii="Arial" w:eastAsia="SimSun" w:hAnsi="Arial"/>
      <w:b/>
      <w:bCs/>
      <w:i/>
      <w:iCs/>
      <w:sz w:val="26"/>
      <w:szCs w:val="26"/>
    </w:rPr>
  </w:style>
  <w:style w:type="paragraph" w:styleId="Heading6">
    <w:name w:val="heading 6"/>
    <w:basedOn w:val="Normal"/>
    <w:next w:val="Normal"/>
    <w:link w:val="Heading6Char"/>
    <w:qFormat/>
    <w:rsid w:val="00AE2795"/>
    <w:pPr>
      <w:tabs>
        <w:tab w:val="num" w:pos="1152"/>
      </w:tabs>
      <w:spacing w:before="240" w:after="60"/>
      <w:ind w:left="1152" w:hanging="1152"/>
      <w:outlineLvl w:val="5"/>
    </w:pPr>
    <w:rPr>
      <w:rFonts w:eastAsia="SimSun"/>
      <w:b/>
      <w:bCs/>
      <w:sz w:val="22"/>
      <w:szCs w:val="22"/>
    </w:rPr>
  </w:style>
  <w:style w:type="paragraph" w:styleId="Heading7">
    <w:name w:val="heading 7"/>
    <w:basedOn w:val="Normal"/>
    <w:next w:val="Normal"/>
    <w:link w:val="Heading7Char"/>
    <w:uiPriority w:val="9"/>
    <w:qFormat/>
    <w:rsid w:val="00AE2795"/>
    <w:pPr>
      <w:tabs>
        <w:tab w:val="num" w:pos="1296"/>
      </w:tabs>
      <w:spacing w:before="240" w:after="60"/>
      <w:ind w:left="1296" w:hanging="1296"/>
      <w:outlineLvl w:val="6"/>
    </w:pPr>
    <w:rPr>
      <w:rFonts w:eastAsia="SimSun"/>
    </w:rPr>
  </w:style>
  <w:style w:type="paragraph" w:styleId="Heading8">
    <w:name w:val="heading 8"/>
    <w:basedOn w:val="Normal"/>
    <w:next w:val="Normal"/>
    <w:link w:val="Heading8Char"/>
    <w:uiPriority w:val="9"/>
    <w:qFormat/>
    <w:rsid w:val="00AE2795"/>
    <w:pPr>
      <w:tabs>
        <w:tab w:val="num" w:pos="1440"/>
      </w:tabs>
      <w:spacing w:before="240" w:after="60"/>
      <w:ind w:left="1440" w:hanging="1440"/>
      <w:outlineLvl w:val="7"/>
    </w:pPr>
    <w:rPr>
      <w:rFonts w:eastAsia="SimSun"/>
      <w:i/>
      <w:iCs/>
    </w:rPr>
  </w:style>
  <w:style w:type="paragraph" w:styleId="Heading9">
    <w:name w:val="heading 9"/>
    <w:basedOn w:val="Normal"/>
    <w:next w:val="Normal"/>
    <w:link w:val="Heading9Char"/>
    <w:uiPriority w:val="9"/>
    <w:qFormat/>
    <w:rsid w:val="00AE2795"/>
    <w:pPr>
      <w:tabs>
        <w:tab w:val="num" w:pos="1584"/>
      </w:tabs>
      <w:spacing w:before="240" w:after="60"/>
      <w:ind w:left="1584" w:hanging="1584"/>
      <w:outlineLvl w:val="8"/>
    </w:pPr>
    <w:rPr>
      <w:rFonts w:ascii="Arial" w:eastAsia="SimSu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link w:val="BodyText3Char"/>
    <w:rsid w:val="008E1D9F"/>
    <w:pPr>
      <w:spacing w:line="360" w:lineRule="auto"/>
    </w:pPr>
    <w:rPr>
      <w:rFonts w:eastAsia="Times New Roman"/>
      <w:bCs/>
      <w:sz w:val="28"/>
    </w:rPr>
  </w:style>
  <w:style w:type="character" w:customStyle="1" w:styleId="BodyText3Char">
    <w:name w:val="Body Text 3 Char"/>
    <w:basedOn w:val="DefaultParagraphFont"/>
    <w:link w:val="BodyText3"/>
    <w:rsid w:val="008E1D9F"/>
    <w:rPr>
      <w:rFonts w:ascii="Times New Roman" w:eastAsia="Times New Roman" w:hAnsi="Times New Roman" w:cs="Times New Roman"/>
      <w:bCs/>
      <w:sz w:val="28"/>
      <w:szCs w:val="24"/>
    </w:rPr>
  </w:style>
  <w:style w:type="paragraph" w:styleId="BalloonText">
    <w:name w:val="Balloon Text"/>
    <w:basedOn w:val="Normal"/>
    <w:link w:val="BalloonTextChar"/>
    <w:uiPriority w:val="99"/>
    <w:semiHidden/>
    <w:unhideWhenUsed/>
    <w:rsid w:val="008E1D9F"/>
    <w:rPr>
      <w:rFonts w:ascii="Tahoma" w:hAnsi="Tahoma" w:cs="Tahoma"/>
      <w:sz w:val="16"/>
      <w:szCs w:val="16"/>
    </w:rPr>
  </w:style>
  <w:style w:type="character" w:customStyle="1" w:styleId="BalloonTextChar">
    <w:name w:val="Balloon Text Char"/>
    <w:basedOn w:val="DefaultParagraphFont"/>
    <w:link w:val="BalloonText"/>
    <w:uiPriority w:val="99"/>
    <w:semiHidden/>
    <w:rsid w:val="008E1D9F"/>
    <w:rPr>
      <w:rFonts w:ascii="Tahoma" w:eastAsia="PMingLiU" w:hAnsi="Tahoma" w:cs="Tahoma"/>
      <w:kern w:val="2"/>
      <w:sz w:val="16"/>
      <w:szCs w:val="16"/>
      <w:lang w:eastAsia="zh-TW"/>
    </w:rPr>
  </w:style>
  <w:style w:type="paragraph" w:styleId="ListParagraph">
    <w:name w:val="List Paragraph"/>
    <w:basedOn w:val="Normal"/>
    <w:link w:val="ListParagraphChar"/>
    <w:uiPriority w:val="34"/>
    <w:qFormat/>
    <w:rsid w:val="00DC774E"/>
    <w:pPr>
      <w:widowControl w:val="0"/>
      <w:ind w:left="720"/>
      <w:contextualSpacing/>
    </w:pPr>
    <w:rPr>
      <w:rFonts w:eastAsia="PMingLiU"/>
      <w:kern w:val="2"/>
      <w:lang w:eastAsia="zh-TW"/>
    </w:rPr>
  </w:style>
  <w:style w:type="character" w:customStyle="1" w:styleId="Heading1Char">
    <w:name w:val="Heading 1 Char"/>
    <w:basedOn w:val="DefaultParagraphFont"/>
    <w:link w:val="Heading1"/>
    <w:uiPriority w:val="9"/>
    <w:rsid w:val="00A67C61"/>
    <w:rPr>
      <w:rFonts w:ascii="Arial" w:eastAsiaTheme="majorEastAsia" w:hAnsi="Arial" w:cstheme="majorBidi"/>
      <w:b/>
      <w:bCs/>
      <w:kern w:val="2"/>
      <w:sz w:val="24"/>
      <w:szCs w:val="28"/>
      <w:lang w:eastAsia="zh-TW"/>
    </w:rPr>
  </w:style>
  <w:style w:type="table" w:styleId="TableGrid">
    <w:name w:val="Table Grid"/>
    <w:basedOn w:val="TableNormal"/>
    <w:uiPriority w:val="39"/>
    <w:rsid w:val="00ED0B7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ED270C"/>
    <w:rPr>
      <w:color w:val="808080"/>
    </w:rPr>
  </w:style>
  <w:style w:type="paragraph" w:styleId="Header">
    <w:name w:val="header"/>
    <w:basedOn w:val="Normal"/>
    <w:link w:val="HeaderChar"/>
    <w:uiPriority w:val="99"/>
    <w:unhideWhenUsed/>
    <w:rsid w:val="00B63E2E"/>
    <w:pPr>
      <w:widowControl w:val="0"/>
      <w:tabs>
        <w:tab w:val="center" w:pos="4680"/>
        <w:tab w:val="right" w:pos="9360"/>
      </w:tabs>
    </w:pPr>
    <w:rPr>
      <w:rFonts w:eastAsia="PMingLiU"/>
      <w:kern w:val="2"/>
      <w:lang w:eastAsia="zh-TW"/>
    </w:rPr>
  </w:style>
  <w:style w:type="character" w:customStyle="1" w:styleId="HeaderChar">
    <w:name w:val="Header Char"/>
    <w:basedOn w:val="DefaultParagraphFont"/>
    <w:link w:val="Header"/>
    <w:uiPriority w:val="99"/>
    <w:rsid w:val="00B63E2E"/>
    <w:rPr>
      <w:rFonts w:ascii="Times New Roman" w:eastAsia="PMingLiU" w:hAnsi="Times New Roman" w:cs="Times New Roman"/>
      <w:kern w:val="2"/>
      <w:sz w:val="24"/>
      <w:szCs w:val="24"/>
      <w:lang w:eastAsia="zh-TW"/>
    </w:rPr>
  </w:style>
  <w:style w:type="paragraph" w:styleId="Footer">
    <w:name w:val="footer"/>
    <w:basedOn w:val="Normal"/>
    <w:link w:val="FooterChar"/>
    <w:uiPriority w:val="99"/>
    <w:unhideWhenUsed/>
    <w:rsid w:val="00B63E2E"/>
    <w:pPr>
      <w:widowControl w:val="0"/>
      <w:tabs>
        <w:tab w:val="center" w:pos="4680"/>
        <w:tab w:val="right" w:pos="9360"/>
      </w:tabs>
    </w:pPr>
    <w:rPr>
      <w:rFonts w:eastAsia="PMingLiU"/>
      <w:kern w:val="2"/>
      <w:lang w:eastAsia="zh-TW"/>
    </w:rPr>
  </w:style>
  <w:style w:type="character" w:customStyle="1" w:styleId="FooterChar">
    <w:name w:val="Footer Char"/>
    <w:basedOn w:val="DefaultParagraphFont"/>
    <w:link w:val="Footer"/>
    <w:uiPriority w:val="99"/>
    <w:rsid w:val="00B63E2E"/>
    <w:rPr>
      <w:rFonts w:ascii="Times New Roman" w:eastAsia="PMingLiU" w:hAnsi="Times New Roman" w:cs="Times New Roman"/>
      <w:kern w:val="2"/>
      <w:sz w:val="24"/>
      <w:szCs w:val="24"/>
      <w:lang w:eastAsia="zh-TW"/>
    </w:rPr>
  </w:style>
  <w:style w:type="character" w:styleId="Hyperlink">
    <w:name w:val="Hyperlink"/>
    <w:basedOn w:val="Heading3Char"/>
    <w:uiPriority w:val="99"/>
    <w:unhideWhenUsed/>
    <w:rsid w:val="004E123A"/>
    <w:rPr>
      <w:rFonts w:ascii="Arial" w:eastAsiaTheme="majorEastAsia" w:hAnsi="Arial" w:cstheme="majorBidi"/>
      <w:b/>
      <w:bCs/>
      <w:noProof/>
      <w:kern w:val="2"/>
      <w:sz w:val="20"/>
      <w:szCs w:val="24"/>
      <w:u w:val="single"/>
      <w:lang w:eastAsia="zh-TW"/>
    </w:rPr>
  </w:style>
  <w:style w:type="paragraph" w:styleId="TOC1">
    <w:name w:val="toc 1"/>
    <w:basedOn w:val="Normal"/>
    <w:next w:val="Normal"/>
    <w:autoRedefine/>
    <w:uiPriority w:val="39"/>
    <w:qFormat/>
    <w:rsid w:val="00EF5559"/>
    <w:pPr>
      <w:tabs>
        <w:tab w:val="left" w:pos="440"/>
        <w:tab w:val="right" w:leader="dot" w:pos="9000"/>
      </w:tabs>
      <w:spacing w:before="120" w:after="120" w:line="360" w:lineRule="auto"/>
    </w:pPr>
    <w:rPr>
      <w:rFonts w:ascii="Arial" w:eastAsia="PMingLiU" w:hAnsi="Arial" w:cs="Arial"/>
      <w:b/>
      <w:bCs/>
      <w:caps/>
      <w:noProof/>
      <w:sz w:val="22"/>
      <w:lang w:val="en-GB"/>
    </w:rPr>
  </w:style>
  <w:style w:type="paragraph" w:styleId="TOC2">
    <w:name w:val="toc 2"/>
    <w:basedOn w:val="Normal"/>
    <w:next w:val="Normal"/>
    <w:autoRedefine/>
    <w:uiPriority w:val="39"/>
    <w:qFormat/>
    <w:rsid w:val="00EE1753"/>
    <w:pPr>
      <w:tabs>
        <w:tab w:val="left" w:pos="450"/>
        <w:tab w:val="right" w:leader="dot" w:pos="9000"/>
      </w:tabs>
      <w:spacing w:line="360" w:lineRule="auto"/>
    </w:pPr>
    <w:rPr>
      <w:rFonts w:ascii="Arial" w:eastAsia="PMingLiU" w:hAnsi="Arial"/>
      <w:caps/>
      <w:noProof/>
      <w:sz w:val="20"/>
      <w:szCs w:val="20"/>
      <w:lang w:val="en-GB"/>
    </w:rPr>
  </w:style>
  <w:style w:type="paragraph" w:styleId="TOCHeading">
    <w:name w:val="TOC Heading"/>
    <w:basedOn w:val="Heading1"/>
    <w:next w:val="Normal"/>
    <w:uiPriority w:val="39"/>
    <w:unhideWhenUsed/>
    <w:qFormat/>
    <w:rsid w:val="00586A59"/>
    <w:pPr>
      <w:widowControl/>
      <w:spacing w:line="276" w:lineRule="auto"/>
      <w:ind w:left="360" w:hanging="360"/>
      <w:outlineLvl w:val="9"/>
    </w:pPr>
    <w:rPr>
      <w:b w:val="0"/>
      <w:color w:val="000000" w:themeColor="text1"/>
      <w:kern w:val="0"/>
      <w:sz w:val="44"/>
      <w:szCs w:val="44"/>
      <w:lang w:eastAsia="en-US"/>
    </w:rPr>
  </w:style>
  <w:style w:type="character" w:customStyle="1" w:styleId="Heading2Char">
    <w:name w:val="Heading 2 Char"/>
    <w:basedOn w:val="DefaultParagraphFont"/>
    <w:link w:val="Heading2"/>
    <w:uiPriority w:val="9"/>
    <w:rsid w:val="00A67C61"/>
    <w:rPr>
      <w:rFonts w:ascii="Arial" w:eastAsiaTheme="majorEastAsia" w:hAnsi="Arial" w:cstheme="majorBidi"/>
      <w:b/>
      <w:bCs/>
      <w:kern w:val="2"/>
      <w:szCs w:val="26"/>
      <w:lang w:eastAsia="zh-TW"/>
    </w:rPr>
  </w:style>
  <w:style w:type="paragraph" w:styleId="BodyText2">
    <w:name w:val="Body Text 2"/>
    <w:basedOn w:val="Normal"/>
    <w:link w:val="BodyText2Char"/>
    <w:uiPriority w:val="99"/>
    <w:unhideWhenUsed/>
    <w:rsid w:val="00DB556C"/>
    <w:pPr>
      <w:widowControl w:val="0"/>
      <w:spacing w:after="120" w:line="480" w:lineRule="auto"/>
    </w:pPr>
    <w:rPr>
      <w:rFonts w:eastAsia="PMingLiU"/>
      <w:kern w:val="2"/>
      <w:lang w:eastAsia="zh-TW"/>
    </w:rPr>
  </w:style>
  <w:style w:type="character" w:customStyle="1" w:styleId="BodyText2Char">
    <w:name w:val="Body Text 2 Char"/>
    <w:basedOn w:val="DefaultParagraphFont"/>
    <w:link w:val="BodyText2"/>
    <w:uiPriority w:val="99"/>
    <w:rsid w:val="00DB556C"/>
    <w:rPr>
      <w:rFonts w:ascii="Times New Roman" w:eastAsia="PMingLiU" w:hAnsi="Times New Roman" w:cs="Times New Roman"/>
      <w:kern w:val="2"/>
      <w:sz w:val="24"/>
      <w:szCs w:val="24"/>
      <w:lang w:eastAsia="zh-TW"/>
    </w:rPr>
  </w:style>
  <w:style w:type="character" w:styleId="FollowedHyperlink">
    <w:name w:val="FollowedHyperlink"/>
    <w:basedOn w:val="DefaultParagraphFont"/>
    <w:uiPriority w:val="99"/>
    <w:semiHidden/>
    <w:unhideWhenUsed/>
    <w:rsid w:val="00D51903"/>
    <w:rPr>
      <w:color w:val="800080" w:themeColor="followedHyperlink"/>
      <w:u w:val="single"/>
    </w:rPr>
  </w:style>
  <w:style w:type="paragraph" w:styleId="NoSpacing">
    <w:name w:val="No Spacing"/>
    <w:uiPriority w:val="1"/>
    <w:qFormat/>
    <w:rsid w:val="00A67C61"/>
    <w:pPr>
      <w:widowControl w:val="0"/>
      <w:spacing w:after="0" w:line="240" w:lineRule="auto"/>
    </w:pPr>
    <w:rPr>
      <w:rFonts w:ascii="Times New Roman" w:eastAsia="PMingLiU" w:hAnsi="Times New Roman" w:cs="Times New Roman"/>
      <w:kern w:val="2"/>
      <w:sz w:val="24"/>
      <w:szCs w:val="24"/>
      <w:lang w:eastAsia="zh-TW"/>
    </w:rPr>
  </w:style>
  <w:style w:type="character" w:customStyle="1" w:styleId="Heading3Char">
    <w:name w:val="Heading 3 Char"/>
    <w:basedOn w:val="DefaultParagraphFont"/>
    <w:link w:val="Heading3"/>
    <w:uiPriority w:val="9"/>
    <w:rsid w:val="00825634"/>
    <w:rPr>
      <w:rFonts w:ascii="Arial" w:eastAsiaTheme="majorEastAsia" w:hAnsi="Arial" w:cstheme="majorBidi"/>
      <w:b/>
      <w:bCs/>
      <w:kern w:val="2"/>
      <w:sz w:val="24"/>
      <w:szCs w:val="24"/>
      <w:lang w:eastAsia="zh-TW"/>
    </w:rPr>
  </w:style>
  <w:style w:type="paragraph" w:styleId="TOC3">
    <w:name w:val="toc 3"/>
    <w:basedOn w:val="Normal"/>
    <w:next w:val="Normal"/>
    <w:autoRedefine/>
    <w:uiPriority w:val="39"/>
    <w:unhideWhenUsed/>
    <w:rsid w:val="00157A39"/>
    <w:pPr>
      <w:widowControl w:val="0"/>
      <w:tabs>
        <w:tab w:val="left" w:pos="630"/>
        <w:tab w:val="right" w:leader="dot" w:pos="9000"/>
      </w:tabs>
      <w:spacing w:after="100"/>
    </w:pPr>
    <w:rPr>
      <w:rFonts w:ascii="Arial" w:eastAsia="PMingLiU" w:hAnsi="Arial" w:cs="Arial"/>
      <w:caps/>
      <w:noProof/>
      <w:kern w:val="2"/>
      <w:sz w:val="18"/>
      <w:lang w:eastAsia="zh-TW"/>
    </w:rPr>
  </w:style>
  <w:style w:type="paragraph" w:customStyle="1" w:styleId="IFC-HeadingMain">
    <w:name w:val="IFC - Heading Main"/>
    <w:basedOn w:val="Normal"/>
    <w:link w:val="IFC-HeadingMainChar"/>
    <w:qFormat/>
    <w:rsid w:val="000E0D7E"/>
    <w:pPr>
      <w:keepNext/>
      <w:keepLines/>
      <w:widowControl w:val="0"/>
      <w:numPr>
        <w:numId w:val="1"/>
      </w:numPr>
      <w:tabs>
        <w:tab w:val="left" w:pos="0"/>
        <w:tab w:val="left" w:pos="90"/>
      </w:tabs>
      <w:spacing w:line="360" w:lineRule="auto"/>
      <w:outlineLvl w:val="0"/>
    </w:pPr>
    <w:rPr>
      <w:rFonts w:ascii="Arial" w:eastAsia="PMingLiU" w:hAnsi="Arial" w:cs="Arial"/>
      <w:b/>
      <w:kern w:val="2"/>
      <w:sz w:val="28"/>
      <w:szCs w:val="28"/>
      <w:lang w:eastAsia="zh-TW"/>
    </w:rPr>
  </w:style>
  <w:style w:type="paragraph" w:customStyle="1" w:styleId="IFCHeading1X">
    <w:name w:val="IFC_Heading 1.X"/>
    <w:basedOn w:val="Normal"/>
    <w:next w:val="IFCHeading1XNormalText"/>
    <w:link w:val="IFCHeading1XChar"/>
    <w:qFormat/>
    <w:rsid w:val="009C5C4C"/>
    <w:pPr>
      <w:keepNext/>
      <w:keepLines/>
      <w:widowControl w:val="0"/>
      <w:numPr>
        <w:ilvl w:val="1"/>
        <w:numId w:val="1"/>
      </w:numPr>
      <w:tabs>
        <w:tab w:val="left" w:pos="1350"/>
      </w:tabs>
      <w:spacing w:line="360" w:lineRule="auto"/>
      <w:outlineLvl w:val="1"/>
    </w:pPr>
    <w:rPr>
      <w:rFonts w:ascii="Arial Bold" w:eastAsiaTheme="majorEastAsia" w:hAnsi="Arial Bold" w:cstheme="majorBidi"/>
      <w:b/>
      <w:bCs/>
      <w:caps/>
      <w:kern w:val="2"/>
      <w:lang w:eastAsia="zh-TW"/>
    </w:rPr>
  </w:style>
  <w:style w:type="character" w:customStyle="1" w:styleId="IFC-HeadingMainChar">
    <w:name w:val="IFC - Heading Main Char"/>
    <w:basedOn w:val="DefaultParagraphFont"/>
    <w:link w:val="IFC-HeadingMain"/>
    <w:rsid w:val="000E0D7E"/>
    <w:rPr>
      <w:rFonts w:ascii="Arial" w:eastAsia="PMingLiU" w:hAnsi="Arial" w:cs="Arial"/>
      <w:b/>
      <w:kern w:val="2"/>
      <w:sz w:val="28"/>
      <w:szCs w:val="28"/>
      <w:lang w:eastAsia="zh-TW"/>
    </w:rPr>
  </w:style>
  <w:style w:type="paragraph" w:customStyle="1" w:styleId="IFCHeading11X">
    <w:name w:val="IFC_Heading 1.1.X"/>
    <w:basedOn w:val="Heading3"/>
    <w:link w:val="IFCHeading11XChar"/>
    <w:qFormat/>
    <w:rsid w:val="00596166"/>
    <w:pPr>
      <w:numPr>
        <w:ilvl w:val="2"/>
        <w:numId w:val="1"/>
      </w:numPr>
      <w:tabs>
        <w:tab w:val="left" w:pos="1530"/>
      </w:tabs>
      <w:spacing w:line="360" w:lineRule="auto"/>
    </w:pPr>
    <w:rPr>
      <w:rFonts w:ascii="Arial Bold" w:hAnsi="Arial Bold" w:cs="Arial"/>
      <w:caps/>
    </w:rPr>
  </w:style>
  <w:style w:type="character" w:customStyle="1" w:styleId="IFCHeading1XChar">
    <w:name w:val="IFC_Heading 1.X Char"/>
    <w:basedOn w:val="DefaultParagraphFont"/>
    <w:link w:val="IFCHeading1X"/>
    <w:rsid w:val="009C5C4C"/>
    <w:rPr>
      <w:rFonts w:ascii="Arial Bold" w:eastAsiaTheme="majorEastAsia" w:hAnsi="Arial Bold" w:cstheme="majorBidi"/>
      <w:b/>
      <w:bCs/>
      <w:caps/>
      <w:kern w:val="2"/>
      <w:sz w:val="24"/>
      <w:szCs w:val="24"/>
      <w:lang w:eastAsia="zh-TW"/>
    </w:rPr>
  </w:style>
  <w:style w:type="paragraph" w:customStyle="1" w:styleId="IFCHeading111X">
    <w:name w:val="IFC_Heading 1.1.1X"/>
    <w:basedOn w:val="Heading3"/>
    <w:link w:val="IFCHeading111XChar"/>
    <w:qFormat/>
    <w:rsid w:val="006837C9"/>
    <w:pPr>
      <w:numPr>
        <w:ilvl w:val="3"/>
        <w:numId w:val="1"/>
      </w:numPr>
      <w:tabs>
        <w:tab w:val="left" w:pos="1440"/>
        <w:tab w:val="left" w:pos="1620"/>
      </w:tabs>
      <w:spacing w:line="360" w:lineRule="auto"/>
    </w:pPr>
    <w:rPr>
      <w:rFonts w:cs="Arial"/>
      <w:sz w:val="20"/>
    </w:rPr>
  </w:style>
  <w:style w:type="character" w:customStyle="1" w:styleId="IFCHeading11XChar">
    <w:name w:val="IFC_Heading 1.1.X Char"/>
    <w:basedOn w:val="Heading3Char"/>
    <w:link w:val="IFCHeading11X"/>
    <w:rsid w:val="00596166"/>
    <w:rPr>
      <w:rFonts w:ascii="Arial Bold" w:eastAsiaTheme="majorEastAsia" w:hAnsi="Arial Bold" w:cs="Arial"/>
      <w:b/>
      <w:bCs/>
      <w:caps/>
      <w:kern w:val="2"/>
      <w:sz w:val="24"/>
      <w:szCs w:val="24"/>
      <w:lang w:eastAsia="zh-TW"/>
    </w:rPr>
  </w:style>
  <w:style w:type="paragraph" w:customStyle="1" w:styleId="IFCHeading11XNormalText">
    <w:name w:val="IFC_Heading 1.1.X Normal Text"/>
    <w:basedOn w:val="Normal"/>
    <w:link w:val="IFCHeading11XNormalTextChar"/>
    <w:qFormat/>
    <w:rsid w:val="009B02EF"/>
    <w:pPr>
      <w:widowControl w:val="0"/>
      <w:tabs>
        <w:tab w:val="left" w:pos="360"/>
      </w:tabs>
      <w:spacing w:line="360" w:lineRule="auto"/>
      <w:ind w:left="360"/>
    </w:pPr>
    <w:rPr>
      <w:rFonts w:ascii="Arial" w:eastAsia="PMingLiU" w:hAnsi="Arial" w:cs="Arial"/>
      <w:kern w:val="2"/>
      <w:sz w:val="22"/>
      <w:szCs w:val="22"/>
      <w:lang w:eastAsia="zh-TW"/>
    </w:rPr>
  </w:style>
  <w:style w:type="character" w:customStyle="1" w:styleId="IFCHeading111XChar">
    <w:name w:val="IFC_Heading 1.1.1X Char"/>
    <w:basedOn w:val="Heading3Char"/>
    <w:link w:val="IFCHeading111X"/>
    <w:rsid w:val="006837C9"/>
    <w:rPr>
      <w:rFonts w:ascii="Arial" w:eastAsiaTheme="majorEastAsia" w:hAnsi="Arial" w:cs="Arial"/>
      <w:b/>
      <w:bCs/>
      <w:kern w:val="2"/>
      <w:sz w:val="20"/>
      <w:szCs w:val="24"/>
      <w:lang w:eastAsia="zh-TW"/>
    </w:rPr>
  </w:style>
  <w:style w:type="paragraph" w:customStyle="1" w:styleId="IFCCaptionTable">
    <w:name w:val="IFC_Caption Table"/>
    <w:basedOn w:val="Normal"/>
    <w:link w:val="IFCCaptionTableChar"/>
    <w:qFormat/>
    <w:rsid w:val="004156FF"/>
    <w:pPr>
      <w:widowControl w:val="0"/>
      <w:jc w:val="center"/>
    </w:pPr>
    <w:rPr>
      <w:rFonts w:ascii="Arial" w:eastAsia="PMingLiU" w:hAnsi="Arial" w:cs="Arial"/>
      <w:b/>
      <w:i/>
      <w:kern w:val="2"/>
      <w:sz w:val="20"/>
      <w:lang w:eastAsia="zh-TW"/>
    </w:rPr>
  </w:style>
  <w:style w:type="character" w:customStyle="1" w:styleId="IFCHeading11XNormalTextChar">
    <w:name w:val="IFC_Heading 1.1.X Normal Text Char"/>
    <w:basedOn w:val="DefaultParagraphFont"/>
    <w:link w:val="IFCHeading11XNormalText"/>
    <w:rsid w:val="009B02EF"/>
    <w:rPr>
      <w:rFonts w:ascii="Arial" w:eastAsia="PMingLiU" w:hAnsi="Arial" w:cs="Arial"/>
      <w:kern w:val="2"/>
      <w:lang w:eastAsia="zh-TW"/>
    </w:rPr>
  </w:style>
  <w:style w:type="paragraph" w:customStyle="1" w:styleId="IFC-CaptionFigure">
    <w:name w:val="IFC-Caption Figure"/>
    <w:basedOn w:val="Normal"/>
    <w:link w:val="IFC-CaptionFigureChar"/>
    <w:qFormat/>
    <w:rsid w:val="004156FF"/>
    <w:pPr>
      <w:widowControl w:val="0"/>
      <w:jc w:val="center"/>
    </w:pPr>
    <w:rPr>
      <w:rFonts w:ascii="Arial" w:eastAsia="PMingLiU" w:hAnsi="Arial"/>
      <w:b/>
      <w:i/>
      <w:kern w:val="2"/>
      <w:sz w:val="20"/>
      <w:lang w:eastAsia="zh-TW"/>
    </w:rPr>
  </w:style>
  <w:style w:type="character" w:customStyle="1" w:styleId="IFC-CaptionFigureChar">
    <w:name w:val="IFC-Caption Figure Char"/>
    <w:basedOn w:val="DefaultParagraphFont"/>
    <w:link w:val="IFC-CaptionFigure"/>
    <w:rsid w:val="004156FF"/>
    <w:rPr>
      <w:rFonts w:ascii="Arial" w:eastAsia="PMingLiU" w:hAnsi="Arial" w:cs="Times New Roman"/>
      <w:b/>
      <w:i/>
      <w:kern w:val="2"/>
      <w:sz w:val="20"/>
      <w:szCs w:val="24"/>
      <w:lang w:eastAsia="zh-TW"/>
    </w:rPr>
  </w:style>
  <w:style w:type="character" w:customStyle="1" w:styleId="IFCCaptionTableChar">
    <w:name w:val="IFC_Caption Table Char"/>
    <w:basedOn w:val="DefaultParagraphFont"/>
    <w:link w:val="IFCCaptionTable"/>
    <w:rsid w:val="004156FF"/>
    <w:rPr>
      <w:rFonts w:ascii="Arial" w:eastAsia="PMingLiU" w:hAnsi="Arial" w:cs="Arial"/>
      <w:b/>
      <w:i/>
      <w:kern w:val="2"/>
      <w:sz w:val="20"/>
      <w:szCs w:val="24"/>
      <w:lang w:eastAsia="zh-TW"/>
    </w:rPr>
  </w:style>
  <w:style w:type="paragraph" w:styleId="Caption">
    <w:name w:val="caption"/>
    <w:basedOn w:val="Normal"/>
    <w:next w:val="Normal"/>
    <w:uiPriority w:val="35"/>
    <w:unhideWhenUsed/>
    <w:qFormat/>
    <w:rsid w:val="004156FF"/>
    <w:pPr>
      <w:widowControl w:val="0"/>
      <w:spacing w:after="200"/>
    </w:pPr>
    <w:rPr>
      <w:rFonts w:ascii="Arial" w:eastAsia="PMingLiU" w:hAnsi="Arial"/>
      <w:b/>
      <w:bCs/>
      <w:kern w:val="2"/>
      <w:sz w:val="22"/>
      <w:szCs w:val="18"/>
      <w:lang w:eastAsia="zh-TW"/>
    </w:rPr>
  </w:style>
  <w:style w:type="paragraph" w:styleId="TableofFigures">
    <w:name w:val="table of figures"/>
    <w:basedOn w:val="Normal"/>
    <w:next w:val="Normal"/>
    <w:link w:val="TableofFiguresChar"/>
    <w:uiPriority w:val="99"/>
    <w:unhideWhenUsed/>
    <w:rsid w:val="004E123A"/>
    <w:pPr>
      <w:tabs>
        <w:tab w:val="right" w:leader="dot" w:pos="8990"/>
      </w:tabs>
      <w:spacing w:line="360" w:lineRule="auto"/>
    </w:pPr>
    <w:rPr>
      <w:rFonts w:ascii="Arial" w:eastAsia="Times New Roman" w:hAnsi="Arial"/>
      <w:caps/>
      <w:sz w:val="18"/>
      <w:szCs w:val="22"/>
    </w:rPr>
  </w:style>
  <w:style w:type="paragraph" w:customStyle="1" w:styleId="TableofContent">
    <w:name w:val="Table of Content"/>
    <w:basedOn w:val="TOCHeading"/>
    <w:link w:val="TableofContentChar"/>
    <w:qFormat/>
    <w:rsid w:val="00147835"/>
    <w:pPr>
      <w:jc w:val="center"/>
    </w:pPr>
    <w:rPr>
      <w:rFonts w:ascii="Arial Bold" w:hAnsi="Arial Bold"/>
      <w:b/>
      <w:caps/>
      <w:szCs w:val="40"/>
    </w:rPr>
  </w:style>
  <w:style w:type="character" w:customStyle="1" w:styleId="TableofContentChar">
    <w:name w:val="Table of Content Char"/>
    <w:basedOn w:val="DefaultParagraphFont"/>
    <w:link w:val="TableofContent"/>
    <w:rsid w:val="00147835"/>
    <w:rPr>
      <w:rFonts w:ascii="Arial Bold" w:eastAsiaTheme="majorEastAsia" w:hAnsi="Arial Bold" w:cstheme="majorBidi"/>
      <w:b/>
      <w:bCs/>
      <w:caps/>
      <w:color w:val="000000" w:themeColor="text1"/>
      <w:sz w:val="44"/>
      <w:szCs w:val="40"/>
    </w:rPr>
  </w:style>
  <w:style w:type="paragraph" w:customStyle="1" w:styleId="IFCHeading1XNormalText">
    <w:name w:val="IFC_Heading 1.X Normal Text"/>
    <w:basedOn w:val="Normal"/>
    <w:link w:val="IFCHeading1XNormalTextChar"/>
    <w:qFormat/>
    <w:rsid w:val="007B1739"/>
    <w:pPr>
      <w:widowControl w:val="0"/>
      <w:spacing w:line="360" w:lineRule="auto"/>
      <w:ind w:left="360"/>
    </w:pPr>
    <w:rPr>
      <w:rFonts w:ascii="Arial" w:eastAsia="PMingLiU" w:hAnsi="Arial" w:cs="Arial"/>
      <w:kern w:val="2"/>
      <w:sz w:val="22"/>
      <w:szCs w:val="22"/>
      <w:lang w:eastAsia="zh-TW"/>
    </w:rPr>
  </w:style>
  <w:style w:type="character" w:customStyle="1" w:styleId="IFCHeading1XNormalTextChar">
    <w:name w:val="IFC_Heading 1.X Normal Text Char"/>
    <w:basedOn w:val="DefaultParagraphFont"/>
    <w:link w:val="IFCHeading1XNormalText"/>
    <w:rsid w:val="007B1739"/>
    <w:rPr>
      <w:rFonts w:ascii="Arial" w:eastAsia="PMingLiU" w:hAnsi="Arial" w:cs="Arial"/>
      <w:kern w:val="2"/>
      <w:lang w:eastAsia="zh-TW"/>
    </w:rPr>
  </w:style>
  <w:style w:type="paragraph" w:customStyle="1" w:styleId="IFCHeadingMainNormalText">
    <w:name w:val="IFC_Heading Main Normal Text"/>
    <w:basedOn w:val="Normal"/>
    <w:link w:val="IFCHeadingMainNormalTextChar"/>
    <w:autoRedefine/>
    <w:qFormat/>
    <w:rsid w:val="008604F7"/>
    <w:pPr>
      <w:widowControl w:val="0"/>
      <w:tabs>
        <w:tab w:val="left" w:pos="0"/>
        <w:tab w:val="left" w:pos="810"/>
      </w:tabs>
      <w:spacing w:line="360" w:lineRule="auto"/>
      <w:ind w:left="360"/>
    </w:pPr>
    <w:rPr>
      <w:rFonts w:ascii="Arial" w:eastAsia="PMingLiU" w:hAnsi="Arial" w:cs="Arial"/>
      <w:kern w:val="2"/>
      <w:sz w:val="22"/>
      <w:szCs w:val="28"/>
      <w:lang w:val="en-GB" w:eastAsia="zh-TW"/>
    </w:rPr>
  </w:style>
  <w:style w:type="character" w:customStyle="1" w:styleId="IFCHeadingMainNormalTextChar">
    <w:name w:val="IFC_Heading Main Normal Text Char"/>
    <w:basedOn w:val="DefaultParagraphFont"/>
    <w:link w:val="IFCHeadingMainNormalText"/>
    <w:rsid w:val="008604F7"/>
    <w:rPr>
      <w:rFonts w:ascii="Arial" w:eastAsia="PMingLiU" w:hAnsi="Arial" w:cs="Arial"/>
      <w:kern w:val="2"/>
      <w:szCs w:val="28"/>
      <w:lang w:val="en-GB" w:eastAsia="zh-TW"/>
    </w:rPr>
  </w:style>
  <w:style w:type="paragraph" w:customStyle="1" w:styleId="IFCBulletTextHeadingMain">
    <w:name w:val="IFC_Bullet Text Heading Main"/>
    <w:basedOn w:val="IFCHeading1XNormalText"/>
    <w:link w:val="IFCBulletTextHeadingMainChar"/>
    <w:qFormat/>
    <w:rsid w:val="00113909"/>
    <w:pPr>
      <w:numPr>
        <w:numId w:val="2"/>
      </w:numPr>
    </w:pPr>
  </w:style>
  <w:style w:type="paragraph" w:customStyle="1" w:styleId="IFCBulletTextHeading1X">
    <w:name w:val="IFC_Bullet Text Heading 1.X"/>
    <w:basedOn w:val="IFCBulletTextHeadingMain"/>
    <w:link w:val="IFCBulletTextHeading1XChar"/>
    <w:qFormat/>
    <w:rsid w:val="00113909"/>
    <w:pPr>
      <w:tabs>
        <w:tab w:val="left" w:pos="630"/>
        <w:tab w:val="left" w:pos="990"/>
      </w:tabs>
      <w:ind w:firstLine="0"/>
    </w:pPr>
  </w:style>
  <w:style w:type="character" w:customStyle="1" w:styleId="IFCBulletTextHeadingMainChar">
    <w:name w:val="IFC_Bullet Text Heading Main Char"/>
    <w:basedOn w:val="IFCHeading1XNormalTextChar"/>
    <w:link w:val="IFCBulletTextHeadingMain"/>
    <w:rsid w:val="00113909"/>
    <w:rPr>
      <w:rFonts w:ascii="Arial" w:eastAsia="PMingLiU" w:hAnsi="Arial" w:cs="Arial"/>
      <w:kern w:val="2"/>
      <w:lang w:eastAsia="zh-TW"/>
    </w:rPr>
  </w:style>
  <w:style w:type="paragraph" w:customStyle="1" w:styleId="IFCBulletText11X">
    <w:name w:val="IFC_Bullet Text 1.1.X"/>
    <w:basedOn w:val="IFCBulletTextHeading1X"/>
    <w:link w:val="IFCBulletText11XChar"/>
    <w:qFormat/>
    <w:rsid w:val="00113909"/>
    <w:pPr>
      <w:tabs>
        <w:tab w:val="left" w:pos="810"/>
        <w:tab w:val="left" w:pos="1170"/>
        <w:tab w:val="left" w:pos="1260"/>
      </w:tabs>
      <w:ind w:left="990"/>
    </w:pPr>
  </w:style>
  <w:style w:type="character" w:customStyle="1" w:styleId="IFCBulletTextHeading1XChar">
    <w:name w:val="IFC_Bullet Text Heading 1.X Char"/>
    <w:basedOn w:val="IFCBulletTextHeadingMainChar"/>
    <w:link w:val="IFCBulletTextHeading1X"/>
    <w:rsid w:val="00113909"/>
    <w:rPr>
      <w:rFonts w:ascii="Arial" w:eastAsia="PMingLiU" w:hAnsi="Arial" w:cs="Arial"/>
      <w:kern w:val="2"/>
      <w:lang w:eastAsia="zh-TW"/>
    </w:rPr>
  </w:style>
  <w:style w:type="character" w:customStyle="1" w:styleId="IFCBulletText11XChar">
    <w:name w:val="IFC_Bullet Text 1.1.X Char"/>
    <w:basedOn w:val="IFCBulletTextHeading1XChar"/>
    <w:link w:val="IFCBulletText11X"/>
    <w:rsid w:val="00113909"/>
    <w:rPr>
      <w:rFonts w:ascii="Arial" w:eastAsia="PMingLiU" w:hAnsi="Arial" w:cs="Arial"/>
      <w:kern w:val="2"/>
      <w:lang w:eastAsia="zh-TW"/>
    </w:rPr>
  </w:style>
  <w:style w:type="paragraph" w:styleId="NormalWeb">
    <w:name w:val="Normal (Web)"/>
    <w:basedOn w:val="Normal"/>
    <w:uiPriority w:val="99"/>
    <w:unhideWhenUsed/>
    <w:rsid w:val="009A170D"/>
    <w:pPr>
      <w:spacing w:before="100" w:beforeAutospacing="1" w:after="100" w:afterAutospacing="1"/>
    </w:pPr>
    <w:rPr>
      <w:rFonts w:eastAsia="Times New Roman"/>
    </w:rPr>
  </w:style>
  <w:style w:type="character" w:customStyle="1" w:styleId="ListParagraphChar">
    <w:name w:val="List Paragraph Char"/>
    <w:basedOn w:val="DefaultParagraphFont"/>
    <w:link w:val="ListParagraph"/>
    <w:uiPriority w:val="34"/>
    <w:rsid w:val="001F71F5"/>
    <w:rPr>
      <w:rFonts w:ascii="Times New Roman" w:eastAsia="PMingLiU" w:hAnsi="Times New Roman" w:cs="Times New Roman"/>
      <w:kern w:val="2"/>
      <w:sz w:val="24"/>
      <w:szCs w:val="24"/>
      <w:lang w:eastAsia="zh-TW"/>
    </w:rPr>
  </w:style>
  <w:style w:type="paragraph" w:customStyle="1" w:styleId="IFCTOCCaption">
    <w:name w:val="IFC_TOC Caption"/>
    <w:basedOn w:val="TableofFigures"/>
    <w:link w:val="IFCTOCCaptionChar"/>
    <w:qFormat/>
    <w:rsid w:val="00D920D1"/>
    <w:rPr>
      <w:rFonts w:cs="Arial"/>
    </w:rPr>
  </w:style>
  <w:style w:type="character" w:customStyle="1" w:styleId="TableofFiguresChar">
    <w:name w:val="Table of Figures Char"/>
    <w:basedOn w:val="DefaultParagraphFont"/>
    <w:link w:val="TableofFigures"/>
    <w:uiPriority w:val="99"/>
    <w:rsid w:val="004E123A"/>
    <w:rPr>
      <w:rFonts w:ascii="Arial" w:eastAsia="Times New Roman" w:hAnsi="Arial" w:cs="Times New Roman"/>
      <w:caps/>
      <w:sz w:val="18"/>
    </w:rPr>
  </w:style>
  <w:style w:type="character" w:customStyle="1" w:styleId="IFCTOCCaptionChar">
    <w:name w:val="IFC_TOC Caption Char"/>
    <w:basedOn w:val="TableofFiguresChar"/>
    <w:link w:val="IFCTOCCaption"/>
    <w:rsid w:val="00D920D1"/>
    <w:rPr>
      <w:rFonts w:ascii="Arial" w:eastAsia="Times New Roman" w:hAnsi="Arial" w:cs="Arial"/>
      <w:caps/>
      <w:sz w:val="18"/>
    </w:rPr>
  </w:style>
  <w:style w:type="paragraph" w:customStyle="1" w:styleId="IFCHeading111X0">
    <w:name w:val="IFC_Heading 1.1.1.X"/>
    <w:basedOn w:val="Heading3"/>
    <w:qFormat/>
    <w:rsid w:val="00BC7104"/>
    <w:pPr>
      <w:tabs>
        <w:tab w:val="left" w:pos="1620"/>
      </w:tabs>
      <w:ind w:left="1800" w:hanging="1080"/>
    </w:pPr>
    <w:rPr>
      <w:rFonts w:ascii="Arial Bold" w:hAnsi="Arial Bold" w:cs="Arial"/>
      <w:caps/>
      <w:sz w:val="22"/>
    </w:rPr>
  </w:style>
  <w:style w:type="paragraph" w:customStyle="1" w:styleId="IFCCaptionTitle">
    <w:name w:val="IFC Caption Title"/>
    <w:basedOn w:val="Normal"/>
    <w:link w:val="IFCCaptionTitleChar"/>
    <w:qFormat/>
    <w:rsid w:val="008604F7"/>
    <w:pPr>
      <w:widowControl w:val="0"/>
      <w:spacing w:line="360" w:lineRule="auto"/>
    </w:pPr>
    <w:rPr>
      <w:rFonts w:ascii="Arial" w:eastAsia="PMingLiU" w:hAnsi="Arial" w:cs="Arial"/>
      <w:b/>
      <w:kern w:val="2"/>
      <w:lang w:eastAsia="zh-TW"/>
    </w:rPr>
  </w:style>
  <w:style w:type="paragraph" w:customStyle="1" w:styleId="Glossary">
    <w:name w:val="Glossary"/>
    <w:basedOn w:val="IFCCaptionTitle"/>
    <w:link w:val="GlossaryChar"/>
    <w:qFormat/>
    <w:rsid w:val="002834C1"/>
  </w:style>
  <w:style w:type="character" w:customStyle="1" w:styleId="IFCCaptionTitleChar">
    <w:name w:val="IFC Caption Title Char"/>
    <w:basedOn w:val="DefaultParagraphFont"/>
    <w:link w:val="IFCCaptionTitle"/>
    <w:rsid w:val="002834C1"/>
    <w:rPr>
      <w:rFonts w:ascii="Arial" w:eastAsia="PMingLiU" w:hAnsi="Arial" w:cs="Arial"/>
      <w:b/>
      <w:kern w:val="2"/>
      <w:sz w:val="24"/>
      <w:szCs w:val="24"/>
      <w:lang w:eastAsia="zh-TW"/>
    </w:rPr>
  </w:style>
  <w:style w:type="character" w:customStyle="1" w:styleId="GlossaryChar">
    <w:name w:val="Glossary Char"/>
    <w:basedOn w:val="IFCCaptionTitleChar"/>
    <w:link w:val="Glossary"/>
    <w:rsid w:val="002834C1"/>
    <w:rPr>
      <w:rFonts w:ascii="Arial" w:eastAsia="PMingLiU" w:hAnsi="Arial" w:cs="Arial"/>
      <w:b/>
      <w:kern w:val="2"/>
      <w:sz w:val="24"/>
      <w:szCs w:val="24"/>
      <w:lang w:eastAsia="zh-TW"/>
    </w:rPr>
  </w:style>
  <w:style w:type="paragraph" w:customStyle="1" w:styleId="Abbreviations">
    <w:name w:val="Abbreviations"/>
    <w:basedOn w:val="Normal"/>
    <w:link w:val="AbbreviationsChar"/>
    <w:qFormat/>
    <w:rsid w:val="00ED18D5"/>
    <w:pPr>
      <w:widowControl w:val="0"/>
    </w:pPr>
    <w:rPr>
      <w:rFonts w:eastAsia="PMingLiU"/>
      <w:caps/>
      <w:kern w:val="2"/>
      <w:lang w:eastAsia="zh-TW"/>
    </w:rPr>
  </w:style>
  <w:style w:type="character" w:customStyle="1" w:styleId="AbbreviationsChar">
    <w:name w:val="Abbreviations Char"/>
    <w:basedOn w:val="DefaultParagraphFont"/>
    <w:link w:val="Abbreviations"/>
    <w:rsid w:val="00ED18D5"/>
    <w:rPr>
      <w:rFonts w:ascii="Times New Roman" w:eastAsia="PMingLiU" w:hAnsi="Times New Roman" w:cs="Times New Roman"/>
      <w:caps/>
      <w:kern w:val="2"/>
      <w:sz w:val="24"/>
      <w:szCs w:val="24"/>
      <w:lang w:eastAsia="zh-TW"/>
    </w:rPr>
  </w:style>
  <w:style w:type="character" w:styleId="CommentReference">
    <w:name w:val="annotation reference"/>
    <w:basedOn w:val="DefaultParagraphFont"/>
    <w:uiPriority w:val="99"/>
    <w:semiHidden/>
    <w:unhideWhenUsed/>
    <w:rsid w:val="00E55E4E"/>
    <w:rPr>
      <w:sz w:val="16"/>
      <w:szCs w:val="16"/>
    </w:rPr>
  </w:style>
  <w:style w:type="paragraph" w:styleId="CommentText">
    <w:name w:val="annotation text"/>
    <w:basedOn w:val="Normal"/>
    <w:link w:val="CommentTextChar"/>
    <w:uiPriority w:val="99"/>
    <w:semiHidden/>
    <w:unhideWhenUsed/>
    <w:rsid w:val="00E55E4E"/>
    <w:pPr>
      <w:widowControl w:val="0"/>
    </w:pPr>
    <w:rPr>
      <w:rFonts w:eastAsia="PMingLiU"/>
      <w:kern w:val="2"/>
      <w:sz w:val="20"/>
      <w:szCs w:val="20"/>
      <w:lang w:eastAsia="zh-TW"/>
    </w:rPr>
  </w:style>
  <w:style w:type="character" w:customStyle="1" w:styleId="CommentTextChar">
    <w:name w:val="Comment Text Char"/>
    <w:basedOn w:val="DefaultParagraphFont"/>
    <w:link w:val="CommentText"/>
    <w:uiPriority w:val="99"/>
    <w:semiHidden/>
    <w:rsid w:val="00E55E4E"/>
    <w:rPr>
      <w:rFonts w:ascii="Times New Roman" w:eastAsia="PMingLiU" w:hAnsi="Times New Roman" w:cs="Times New Roman"/>
      <w:kern w:val="2"/>
      <w:sz w:val="20"/>
      <w:szCs w:val="20"/>
      <w:lang w:eastAsia="zh-TW"/>
    </w:rPr>
  </w:style>
  <w:style w:type="paragraph" w:styleId="CommentSubject">
    <w:name w:val="annotation subject"/>
    <w:basedOn w:val="CommentText"/>
    <w:next w:val="CommentText"/>
    <w:link w:val="CommentSubjectChar"/>
    <w:uiPriority w:val="99"/>
    <w:semiHidden/>
    <w:unhideWhenUsed/>
    <w:rsid w:val="00E55E4E"/>
    <w:rPr>
      <w:b/>
      <w:bCs/>
    </w:rPr>
  </w:style>
  <w:style w:type="character" w:customStyle="1" w:styleId="CommentSubjectChar">
    <w:name w:val="Comment Subject Char"/>
    <w:basedOn w:val="CommentTextChar"/>
    <w:link w:val="CommentSubject"/>
    <w:uiPriority w:val="99"/>
    <w:semiHidden/>
    <w:rsid w:val="00E55E4E"/>
    <w:rPr>
      <w:rFonts w:ascii="Times New Roman" w:eastAsia="PMingLiU" w:hAnsi="Times New Roman" w:cs="Times New Roman"/>
      <w:b/>
      <w:bCs/>
      <w:kern w:val="2"/>
      <w:sz w:val="20"/>
      <w:szCs w:val="20"/>
      <w:lang w:eastAsia="zh-TW"/>
    </w:rPr>
  </w:style>
  <w:style w:type="paragraph" w:styleId="PlainText">
    <w:name w:val="Plain Text"/>
    <w:basedOn w:val="Normal"/>
    <w:link w:val="PlainTextChar"/>
    <w:uiPriority w:val="99"/>
    <w:semiHidden/>
    <w:unhideWhenUsed/>
    <w:rsid w:val="00B252DC"/>
    <w:rPr>
      <w:rFonts w:ascii="Consolas" w:eastAsiaTheme="minorEastAsia" w:hAnsi="Consolas"/>
      <w:sz w:val="21"/>
      <w:szCs w:val="21"/>
    </w:rPr>
  </w:style>
  <w:style w:type="character" w:customStyle="1" w:styleId="PlainTextChar">
    <w:name w:val="Plain Text Char"/>
    <w:basedOn w:val="DefaultParagraphFont"/>
    <w:link w:val="PlainText"/>
    <w:uiPriority w:val="99"/>
    <w:semiHidden/>
    <w:rsid w:val="00B252DC"/>
    <w:rPr>
      <w:rFonts w:ascii="Consolas" w:eastAsiaTheme="minorEastAsia" w:hAnsi="Consolas" w:cs="Times New Roman"/>
      <w:sz w:val="21"/>
      <w:szCs w:val="21"/>
    </w:rPr>
  </w:style>
  <w:style w:type="paragraph" w:customStyle="1" w:styleId="IFCNormalTextII">
    <w:name w:val="IFC_Normal Text II"/>
    <w:basedOn w:val="Normal"/>
    <w:link w:val="IFCNormalTextIIChar"/>
    <w:qFormat/>
    <w:rsid w:val="009B0A51"/>
    <w:pPr>
      <w:widowControl w:val="0"/>
      <w:spacing w:line="360" w:lineRule="auto"/>
      <w:ind w:left="630" w:hanging="270"/>
    </w:pPr>
    <w:rPr>
      <w:rFonts w:ascii="Arial" w:eastAsia="PMingLiU" w:hAnsi="Arial" w:cs="Arial"/>
      <w:kern w:val="2"/>
      <w:sz w:val="22"/>
      <w:szCs w:val="22"/>
      <w:lang w:eastAsia="zh-TW"/>
    </w:rPr>
  </w:style>
  <w:style w:type="character" w:customStyle="1" w:styleId="IFCNormalTextIIChar">
    <w:name w:val="IFC_Normal Text II Char"/>
    <w:basedOn w:val="DefaultParagraphFont"/>
    <w:link w:val="IFCNormalTextII"/>
    <w:rsid w:val="009B0A51"/>
    <w:rPr>
      <w:rFonts w:ascii="Arial" w:eastAsia="PMingLiU" w:hAnsi="Arial" w:cs="Arial"/>
      <w:kern w:val="2"/>
      <w:lang w:eastAsia="zh-TW"/>
    </w:rPr>
  </w:style>
  <w:style w:type="paragraph" w:styleId="BodyText">
    <w:name w:val="Body Text"/>
    <w:basedOn w:val="Normal"/>
    <w:link w:val="BodyTextChar"/>
    <w:uiPriority w:val="99"/>
    <w:unhideWhenUsed/>
    <w:rsid w:val="00C858E4"/>
    <w:pPr>
      <w:widowControl w:val="0"/>
      <w:spacing w:after="120"/>
    </w:pPr>
    <w:rPr>
      <w:rFonts w:eastAsia="PMingLiU"/>
      <w:kern w:val="2"/>
      <w:lang w:eastAsia="zh-TW"/>
    </w:rPr>
  </w:style>
  <w:style w:type="character" w:customStyle="1" w:styleId="BodyTextChar">
    <w:name w:val="Body Text Char"/>
    <w:basedOn w:val="DefaultParagraphFont"/>
    <w:link w:val="BodyText"/>
    <w:uiPriority w:val="99"/>
    <w:rsid w:val="00C858E4"/>
    <w:rPr>
      <w:rFonts w:ascii="Times New Roman" w:eastAsia="PMingLiU" w:hAnsi="Times New Roman" w:cs="Times New Roman"/>
      <w:kern w:val="2"/>
      <w:sz w:val="24"/>
      <w:szCs w:val="24"/>
      <w:lang w:eastAsia="zh-TW"/>
    </w:rPr>
  </w:style>
  <w:style w:type="table" w:styleId="LightList-Accent2">
    <w:name w:val="Light List Accent 2"/>
    <w:basedOn w:val="TableNormal"/>
    <w:uiPriority w:val="61"/>
    <w:rsid w:val="00DD63D8"/>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Heading4Char">
    <w:name w:val="Heading 4 Char"/>
    <w:basedOn w:val="DefaultParagraphFont"/>
    <w:link w:val="Heading4"/>
    <w:rsid w:val="00AE2795"/>
    <w:rPr>
      <w:rFonts w:ascii="Franklin Gothic Book" w:eastAsia="SimSun" w:hAnsi="Franklin Gothic Book" w:cs="Times New Roman"/>
      <w:b/>
      <w:bCs/>
      <w:sz w:val="28"/>
      <w:szCs w:val="28"/>
    </w:rPr>
  </w:style>
  <w:style w:type="character" w:customStyle="1" w:styleId="Heading5Char">
    <w:name w:val="Heading 5 Char"/>
    <w:basedOn w:val="DefaultParagraphFont"/>
    <w:link w:val="Heading5"/>
    <w:rsid w:val="00AE2795"/>
    <w:rPr>
      <w:rFonts w:ascii="Arial" w:eastAsia="SimSun" w:hAnsi="Arial" w:cs="Times New Roman"/>
      <w:b/>
      <w:bCs/>
      <w:i/>
      <w:iCs/>
      <w:sz w:val="26"/>
      <w:szCs w:val="26"/>
    </w:rPr>
  </w:style>
  <w:style w:type="character" w:customStyle="1" w:styleId="Heading6Char">
    <w:name w:val="Heading 6 Char"/>
    <w:basedOn w:val="DefaultParagraphFont"/>
    <w:link w:val="Heading6"/>
    <w:rsid w:val="00AE2795"/>
    <w:rPr>
      <w:rFonts w:ascii="Times New Roman" w:eastAsia="SimSun" w:hAnsi="Times New Roman" w:cs="Times New Roman"/>
      <w:b/>
      <w:bCs/>
    </w:rPr>
  </w:style>
  <w:style w:type="character" w:customStyle="1" w:styleId="Heading7Char">
    <w:name w:val="Heading 7 Char"/>
    <w:basedOn w:val="DefaultParagraphFont"/>
    <w:link w:val="Heading7"/>
    <w:uiPriority w:val="9"/>
    <w:rsid w:val="00AE2795"/>
    <w:rPr>
      <w:rFonts w:ascii="Times New Roman" w:eastAsia="SimSun" w:hAnsi="Times New Roman" w:cs="Times New Roman"/>
      <w:sz w:val="24"/>
      <w:szCs w:val="24"/>
    </w:rPr>
  </w:style>
  <w:style w:type="character" w:customStyle="1" w:styleId="Heading8Char">
    <w:name w:val="Heading 8 Char"/>
    <w:basedOn w:val="DefaultParagraphFont"/>
    <w:link w:val="Heading8"/>
    <w:uiPriority w:val="9"/>
    <w:rsid w:val="00AE2795"/>
    <w:rPr>
      <w:rFonts w:ascii="Times New Roman" w:eastAsia="SimSun" w:hAnsi="Times New Roman" w:cs="Times New Roman"/>
      <w:i/>
      <w:iCs/>
      <w:sz w:val="24"/>
      <w:szCs w:val="24"/>
    </w:rPr>
  </w:style>
  <w:style w:type="character" w:customStyle="1" w:styleId="Heading9Char">
    <w:name w:val="Heading 9 Char"/>
    <w:basedOn w:val="DefaultParagraphFont"/>
    <w:link w:val="Heading9"/>
    <w:uiPriority w:val="9"/>
    <w:rsid w:val="00AE2795"/>
    <w:rPr>
      <w:rFonts w:ascii="Arial" w:eastAsia="SimSun" w:hAnsi="Arial" w:cs="Arial"/>
    </w:rPr>
  </w:style>
  <w:style w:type="paragraph" w:customStyle="1" w:styleId="ALCaption">
    <w:name w:val="AL_Caption"/>
    <w:basedOn w:val="Caption"/>
    <w:link w:val="ALCaptionChar"/>
    <w:qFormat/>
    <w:rsid w:val="00AE2795"/>
    <w:pPr>
      <w:widowControl/>
      <w:spacing w:after="240"/>
      <w:jc w:val="center"/>
    </w:pPr>
    <w:rPr>
      <w:rFonts w:eastAsia="Times New Roman" w:cs="Arial"/>
      <w:i/>
      <w:kern w:val="0"/>
      <w:sz w:val="18"/>
      <w:lang w:eastAsia="en-US"/>
    </w:rPr>
  </w:style>
  <w:style w:type="character" w:customStyle="1" w:styleId="ALCaptionChar">
    <w:name w:val="AL_Caption Char"/>
    <w:basedOn w:val="DefaultParagraphFont"/>
    <w:link w:val="ALCaption"/>
    <w:rsid w:val="00AE2795"/>
    <w:rPr>
      <w:rFonts w:ascii="Arial" w:eastAsia="Times New Roman" w:hAnsi="Arial" w:cs="Arial"/>
      <w:b/>
      <w:bCs/>
      <w:i/>
      <w:sz w:val="18"/>
      <w:szCs w:val="18"/>
    </w:rPr>
  </w:style>
  <w:style w:type="character" w:customStyle="1" w:styleId="HighlightedVariable">
    <w:name w:val="Highlighted Variable"/>
    <w:uiPriority w:val="99"/>
    <w:rsid w:val="00AE2795"/>
    <w:rPr>
      <w:rFonts w:ascii="Book Antiqua" w:hAnsi="Book Antiqua" w:cs="Times New Roman"/>
      <w:color w:val="0000FF"/>
    </w:rPr>
  </w:style>
  <w:style w:type="paragraph" w:styleId="Revision">
    <w:name w:val="Revision"/>
    <w:hidden/>
    <w:uiPriority w:val="99"/>
    <w:semiHidden/>
    <w:rsid w:val="002C3719"/>
    <w:pPr>
      <w:spacing w:after="0"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6541466">
      <w:bodyDiv w:val="1"/>
      <w:marLeft w:val="0"/>
      <w:marRight w:val="0"/>
      <w:marTop w:val="0"/>
      <w:marBottom w:val="0"/>
      <w:divBdr>
        <w:top w:val="none" w:sz="0" w:space="0" w:color="auto"/>
        <w:left w:val="none" w:sz="0" w:space="0" w:color="auto"/>
        <w:bottom w:val="none" w:sz="0" w:space="0" w:color="auto"/>
        <w:right w:val="none" w:sz="0" w:space="0" w:color="auto"/>
      </w:divBdr>
    </w:div>
    <w:div w:id="808937351">
      <w:bodyDiv w:val="1"/>
      <w:marLeft w:val="0"/>
      <w:marRight w:val="0"/>
      <w:marTop w:val="0"/>
      <w:marBottom w:val="0"/>
      <w:divBdr>
        <w:top w:val="none" w:sz="0" w:space="0" w:color="auto"/>
        <w:left w:val="none" w:sz="0" w:space="0" w:color="auto"/>
        <w:bottom w:val="none" w:sz="0" w:space="0" w:color="auto"/>
        <w:right w:val="none" w:sz="0" w:space="0" w:color="auto"/>
      </w:divBdr>
    </w:div>
    <w:div w:id="829373438">
      <w:bodyDiv w:val="1"/>
      <w:marLeft w:val="0"/>
      <w:marRight w:val="0"/>
      <w:marTop w:val="0"/>
      <w:marBottom w:val="0"/>
      <w:divBdr>
        <w:top w:val="none" w:sz="0" w:space="0" w:color="auto"/>
        <w:left w:val="none" w:sz="0" w:space="0" w:color="auto"/>
        <w:bottom w:val="none" w:sz="0" w:space="0" w:color="auto"/>
        <w:right w:val="none" w:sz="0" w:space="0" w:color="auto"/>
      </w:divBdr>
    </w:div>
    <w:div w:id="929777647">
      <w:bodyDiv w:val="1"/>
      <w:marLeft w:val="0"/>
      <w:marRight w:val="0"/>
      <w:marTop w:val="0"/>
      <w:marBottom w:val="0"/>
      <w:divBdr>
        <w:top w:val="none" w:sz="0" w:space="0" w:color="auto"/>
        <w:left w:val="none" w:sz="0" w:space="0" w:color="auto"/>
        <w:bottom w:val="none" w:sz="0" w:space="0" w:color="auto"/>
        <w:right w:val="none" w:sz="0" w:space="0" w:color="auto"/>
      </w:divBdr>
    </w:div>
    <w:div w:id="1421290853">
      <w:bodyDiv w:val="1"/>
      <w:marLeft w:val="0"/>
      <w:marRight w:val="0"/>
      <w:marTop w:val="0"/>
      <w:marBottom w:val="0"/>
      <w:divBdr>
        <w:top w:val="none" w:sz="0" w:space="0" w:color="auto"/>
        <w:left w:val="none" w:sz="0" w:space="0" w:color="auto"/>
        <w:bottom w:val="none" w:sz="0" w:space="0" w:color="auto"/>
        <w:right w:val="none" w:sz="0" w:space="0" w:color="auto"/>
      </w:divBdr>
    </w:div>
    <w:div w:id="1477064678">
      <w:bodyDiv w:val="1"/>
      <w:marLeft w:val="0"/>
      <w:marRight w:val="0"/>
      <w:marTop w:val="0"/>
      <w:marBottom w:val="0"/>
      <w:divBdr>
        <w:top w:val="none" w:sz="0" w:space="0" w:color="auto"/>
        <w:left w:val="none" w:sz="0" w:space="0" w:color="auto"/>
        <w:bottom w:val="none" w:sz="0" w:space="0" w:color="auto"/>
        <w:right w:val="none" w:sz="0" w:space="0" w:color="auto"/>
      </w:divBdr>
    </w:div>
    <w:div w:id="1701399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header" Target="header1.xml"/><Relationship Id="rId59" Type="http://schemas.openxmlformats.org/officeDocument/2006/relationships/footer" Target="footer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fontTable" Target="fontTable.xml"/><Relationship Id="rId61" Type="http://schemas.microsoft.com/office/2011/relationships/people" Target="people.xml"/><Relationship Id="rId6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048608-1ED2-964A-81D7-FD67AA4EB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41</Pages>
  <Words>4334</Words>
  <Characters>24704</Characters>
  <Application>Microsoft Macintosh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Infoconnect</Company>
  <LinksUpToDate>false</LinksUpToDate>
  <CharactersWithSpaces>28981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Jess</dc:creator>
  <cp:lastModifiedBy>Andy Phan</cp:lastModifiedBy>
  <cp:revision>5</cp:revision>
  <cp:lastPrinted>2016-05-25T00:40:00Z</cp:lastPrinted>
  <dcterms:created xsi:type="dcterms:W3CDTF">2016-06-21T10:46:00Z</dcterms:created>
  <dcterms:modified xsi:type="dcterms:W3CDTF">2016-06-21T10:49:00Z</dcterms:modified>
</cp:coreProperties>
</file>